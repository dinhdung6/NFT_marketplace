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sdt>
      <w:sdtPr>
        <w:tag w:val="goog_rdk_1"/>
      </w:sdtPr>
      <w:sdtContent>
        <w:p w:rsidR="00000000" w:rsidDel="00000000" w:rsidP="00000000" w:rsidRDefault="00000000" w:rsidRPr="00000000" w14:paraId="00000001">
          <w:pPr>
            <w:jc w:val="center"/>
            <w:rPr>
              <w:ins w:author="Tammy Nguyen" w:id="0" w:date="2025-04-08T01:44:36Z"/>
              <w:b w:val="1"/>
              <w:sz w:val="56"/>
              <w:szCs w:val="56"/>
            </w:rPr>
          </w:pPr>
          <w:r w:rsidDel="00000000" w:rsidR="00000000" w:rsidRPr="00000000">
            <w:rPr>
              <w:b w:val="1"/>
              <w:sz w:val="56"/>
              <w:szCs w:val="56"/>
              <w:rtl w:val="0"/>
            </w:rPr>
            <w:t xml:space="preserve">Instruction</w:t>
          </w:r>
          <w:sdt>
            <w:sdtPr>
              <w:tag w:val="goog_rdk_0"/>
            </w:sdtPr>
            <w:sdtContent>
              <w:ins w:author="Tammy Nguyen" w:id="0" w:date="2025-04-08T01:44:36Z">
                <w:r w:rsidDel="00000000" w:rsidR="00000000" w:rsidRPr="00000000">
                  <w:rPr>
                    <w:rtl w:val="0"/>
                  </w:rPr>
                </w:r>
              </w:ins>
            </w:sdtContent>
          </w:sdt>
        </w:p>
      </w:sdtContent>
    </w:sdt>
    <w:sdt>
      <w:sdtPr>
        <w:tag w:val="goog_rdk_4"/>
      </w:sdtPr>
      <w:sdtContent>
        <w:p w:rsidR="00000000" w:rsidDel="00000000" w:rsidP="00000000" w:rsidRDefault="00000000" w:rsidRPr="00000000" w14:paraId="00000002">
          <w:pPr>
            <w:jc w:val="left"/>
            <w:rPr>
              <w:b w:val="1"/>
              <w:rPrChange w:author="Tammy Nguyen" w:id="1" w:date="2025-04-08T01:44:36Z">
                <w:rPr>
                  <w:b w:val="1"/>
                  <w:sz w:val="56"/>
                  <w:szCs w:val="56"/>
                </w:rPr>
              </w:rPrChange>
            </w:rPr>
            <w:pPrChange w:author="Tammy Nguyen" w:id="0" w:date="2025-04-08T01:44:41Z">
              <w:pPr>
                <w:jc w:val="center"/>
              </w:pPr>
            </w:pPrChange>
          </w:pPr>
          <w:sdt>
            <w:sdtPr>
              <w:tag w:val="goog_rdk_2"/>
            </w:sdtPr>
            <w:sdtContent>
              <w:ins w:author="Tammy Nguyen" w:id="0" w:date="2025-04-08T01:44:36Z">
                <w:r w:rsidDel="00000000" w:rsidR="00000000" w:rsidRPr="00000000">
                  <w:rPr>
                    <w:b w:val="1"/>
                    <w:sz w:val="56"/>
                    <w:szCs w:val="56"/>
                    <w:rtl w:val="0"/>
                  </w:rPr>
                  <w:t xml:space="preserve">Important Notice: Please run the code in only the folder backend (public and src for frontend; FastAPI for backend) </w:t>
                </w:r>
                <w:r w:rsidDel="00000000" w:rsidR="00000000" w:rsidRPr="00000000">
                  <w:rPr>
                    <w:b w:val="1"/>
                    <w:rtl w:val="0"/>
                  </w:rPr>
                  <w:t xml:space="preserve">that </w:t>
                </w:r>
                <w:r w:rsidDel="00000000" w:rsidR="00000000" w:rsidRPr="00000000">
                  <w:rPr>
                    <w:b w:val="1"/>
                    <w:sz w:val="56"/>
                    <w:szCs w:val="56"/>
                    <w:rtl w:val="0"/>
                  </w:rPr>
                  <w:t xml:space="preserve">you </w:t>
                </w:r>
                <w:r w:rsidDel="00000000" w:rsidR="00000000" w:rsidRPr="00000000">
                  <w:rPr>
                    <w:b w:val="1"/>
                    <w:rtl w:val="0"/>
                  </w:rPr>
                  <w:t xml:space="preserve">cloned</w:t>
                </w:r>
                <w:r w:rsidDel="00000000" w:rsidR="00000000" w:rsidRPr="00000000">
                  <w:rPr>
                    <w:b w:val="1"/>
                    <w:sz w:val="56"/>
                    <w:szCs w:val="56"/>
                    <w:rtl w:val="0"/>
                  </w:rPr>
                  <w:t xml:space="preserve"> from </w:t>
                </w:r>
                <w:r w:rsidDel="00000000" w:rsidR="00000000" w:rsidRPr="00000000">
                  <w:rPr>
                    <w:b w:val="1"/>
                    <w:rtl w:val="0"/>
                  </w:rPr>
                  <w:t xml:space="preserve">GitHub</w:t>
                </w:r>
                <w:r w:rsidDel="00000000" w:rsidR="00000000" w:rsidRPr="00000000">
                  <w:rPr>
                    <w:b w:val="1"/>
                    <w:sz w:val="56"/>
                    <w:szCs w:val="56"/>
                    <w:rtl w:val="0"/>
                  </w:rPr>
                  <w:t xml:space="preserve">. The direction is backend/nft-Copy/src/pages.</w:t>
                </w:r>
              </w:ins>
            </w:sdtContent>
          </w:sdt>
          <w:sdt>
            <w:sdtPr>
              <w:tag w:val="goog_rdk_3"/>
            </w:sdtPr>
            <w:sdtContent>
              <w:r w:rsidDel="00000000" w:rsidR="00000000" w:rsidRPr="00000000">
                <w:rPr>
                  <w:rtl w:val="0"/>
                </w:rPr>
              </w:r>
            </w:sdtContent>
          </w:sdt>
        </w:p>
      </w:sdtContent>
    </w:sdt>
    <w:p w:rsidR="00000000" w:rsidDel="00000000" w:rsidP="00000000" w:rsidRDefault="00000000" w:rsidRPr="00000000" w14:paraId="00000003">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78.00000000000006"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Set up </w:t>
      </w:r>
      <w:r w:rsidDel="00000000" w:rsidR="00000000" w:rsidRPr="00000000">
        <w:rPr>
          <w:rtl w:val="0"/>
        </w:rPr>
        <w:t xml:space="preserve">Metamask</w:t>
      </w:r>
      <w:r w:rsidDel="00000000" w:rsidR="00000000" w:rsidRPr="00000000">
        <w:rPr>
          <w:rtl w:val="0"/>
        </w:rPr>
      </w:r>
    </w:p>
    <w:p w:rsidR="00000000" w:rsidDel="00000000" w:rsidP="00000000" w:rsidRDefault="00000000" w:rsidRPr="00000000" w14:paraId="00000004">
      <w:pPr>
        <w:ind w:left="720" w:firstLine="0"/>
        <w:rPr/>
      </w:pPr>
      <w:r w:rsidDel="00000000" w:rsidR="00000000" w:rsidRPr="00000000">
        <w:rPr>
          <w:rtl w:val="0"/>
        </w:rPr>
        <w:t xml:space="preserve">Add to Chrome as an extension</w:t>
      </w:r>
    </w:p>
    <w:p w:rsidR="00000000" w:rsidDel="00000000" w:rsidP="00000000" w:rsidRDefault="00000000" w:rsidRPr="00000000" w14:paraId="00000005">
      <w:pPr>
        <w:ind w:left="720" w:firstLine="0"/>
        <w:rPr/>
      </w:pPr>
      <w:r w:rsidDel="00000000" w:rsidR="00000000" w:rsidRPr="00000000">
        <w:rPr/>
        <w:drawing>
          <wp:inline distB="0" distT="0" distL="0" distR="0">
            <wp:extent cx="5943600" cy="1529715"/>
            <wp:effectExtent b="0" l="0" r="0" t="0"/>
            <wp:docPr descr="A screenshot of a computer&#10;&#10;AI-generated content may be incorrect." id="2114353829" name="image19.png"/>
            <a:graphic>
              <a:graphicData uri="http://schemas.openxmlformats.org/drawingml/2006/picture">
                <pic:pic>
                  <pic:nvPicPr>
                    <pic:cNvPr descr="A screenshot of a computer&#10;&#10;AI-generated content may be incorrect." id="0" name="image19.png"/>
                    <pic:cNvPicPr preferRelativeResize="0"/>
                  </pic:nvPicPr>
                  <pic:blipFill>
                    <a:blip r:embed="rId7"/>
                    <a:srcRect b="0" l="0" r="0" t="0"/>
                    <a:stretch>
                      <a:fillRect/>
                    </a:stretch>
                  </pic:blipFill>
                  <pic:spPr>
                    <a:xfrm>
                      <a:off x="0" y="0"/>
                      <a:ext cx="5943600" cy="1529715"/>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ind w:left="720" w:firstLine="0"/>
        <w:rPr/>
      </w:pPr>
      <w:r w:rsidDel="00000000" w:rsidR="00000000" w:rsidRPr="00000000">
        <w:rPr>
          <w:rtl w:val="0"/>
        </w:rPr>
        <w:t xml:space="preserve">Create a new wallet</w:t>
      </w:r>
    </w:p>
    <w:p w:rsidR="00000000" w:rsidDel="00000000" w:rsidP="00000000" w:rsidRDefault="00000000" w:rsidRPr="00000000" w14:paraId="00000007">
      <w:pPr>
        <w:ind w:left="720" w:firstLine="0"/>
        <w:rPr/>
      </w:pPr>
      <w:hyperlink r:id="rId8">
        <w:r w:rsidDel="00000000" w:rsidR="00000000" w:rsidRPr="00000000">
          <w:rPr>
            <w:color w:val="467886"/>
            <w:u w:val="single"/>
            <w:rtl w:val="0"/>
          </w:rPr>
          <w:t xml:space="preserve">https://metamask.io/</w:t>
        </w:r>
      </w:hyperlink>
      <w:r w:rsidDel="00000000" w:rsidR="00000000" w:rsidRPr="00000000">
        <w:rPr>
          <w:rtl w:val="0"/>
        </w:rPr>
        <w:t xml:space="preserve"> </w:t>
      </w:r>
    </w:p>
    <w:p w:rsidR="00000000" w:rsidDel="00000000" w:rsidP="00000000" w:rsidRDefault="00000000" w:rsidRPr="00000000" w14:paraId="00000008">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8.00000000000006"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Create password</w:t>
      </w:r>
    </w:p>
    <w:p w:rsidR="00000000" w:rsidDel="00000000" w:rsidP="00000000" w:rsidRDefault="00000000" w:rsidRPr="00000000" w14:paraId="00000009">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8.00000000000006"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Write down your 12 secret recovery phrase</w:t>
      </w:r>
    </w:p>
    <w:p w:rsidR="00000000" w:rsidDel="00000000" w:rsidP="00000000" w:rsidRDefault="00000000" w:rsidRPr="00000000" w14:paraId="0000000A">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8.00000000000006"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Confirm secret recovery phrase</w:t>
      </w:r>
    </w:p>
    <w:p w:rsidR="00000000" w:rsidDel="00000000" w:rsidP="00000000" w:rsidRDefault="00000000" w:rsidRPr="00000000" w14:paraId="0000000B">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8.00000000000006"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Mysql download</w:t>
      </w:r>
    </w:p>
    <w:p w:rsidR="00000000" w:rsidDel="00000000" w:rsidP="00000000" w:rsidRDefault="00000000" w:rsidRPr="00000000" w14:paraId="0000000C">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78.00000000000006"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Download MySQL Server MSI installer into your machine (ver 8.0.41)</w:t>
      </w:r>
    </w:p>
    <w:p w:rsidR="00000000" w:rsidDel="00000000" w:rsidP="00000000" w:rsidRDefault="00000000" w:rsidRPr="00000000" w14:paraId="0000000D">
      <w:pPr>
        <w:keepNext w:val="0"/>
        <w:keepLines w:val="0"/>
        <w:pageBreakBefore w:val="0"/>
        <w:widowControl w:val="1"/>
        <w:numPr>
          <w:ilvl w:val="1"/>
          <w:numId w:val="7"/>
        </w:numPr>
        <w:pBdr>
          <w:top w:space="0" w:sz="0" w:val="nil"/>
          <w:left w:space="0" w:sz="0" w:val="nil"/>
          <w:bottom w:space="0" w:sz="0" w:val="nil"/>
          <w:right w:space="0" w:sz="0" w:val="nil"/>
          <w:between w:space="0" w:sz="0" w:val="nil"/>
        </w:pBdr>
        <w:shd w:fill="auto" w:val="clear"/>
        <w:spacing w:after="0" w:before="0" w:line="278.00000000000006" w:lineRule="auto"/>
        <w:ind w:left="2160" w:right="0" w:hanging="360"/>
        <w:jc w:val="left"/>
        <w:rPr/>
      </w:pPr>
      <w:hyperlink r:id="rId9">
        <w:r w:rsidDel="00000000" w:rsidR="00000000" w:rsidRPr="00000000">
          <w:rPr>
            <w:rFonts w:ascii="Aptos" w:cs="Aptos" w:eastAsia="Aptos" w:hAnsi="Aptos"/>
            <w:b w:val="0"/>
            <w:i w:val="0"/>
            <w:smallCaps w:val="0"/>
            <w:strike w:val="0"/>
            <w:color w:val="467886"/>
            <w:sz w:val="24"/>
            <w:szCs w:val="24"/>
            <w:u w:val="single"/>
            <w:shd w:fill="auto" w:val="clear"/>
            <w:vertAlign w:val="baseline"/>
            <w:rtl w:val="0"/>
          </w:rPr>
          <w:t xml:space="preserve">https://dev.mysql.com/downloads/mysql/</w:t>
        </w:r>
      </w:hyperlink>
      <w:r w:rsidDel="00000000" w:rsidR="00000000" w:rsidRPr="00000000">
        <w:rPr>
          <w:rtl w:val="0"/>
        </w:rPr>
      </w:r>
    </w:p>
    <w:p w:rsidR="00000000" w:rsidDel="00000000" w:rsidP="00000000" w:rsidRDefault="00000000" w:rsidRPr="00000000" w14:paraId="0000000E">
      <w:pPr>
        <w:keepNext w:val="0"/>
        <w:keepLines w:val="0"/>
        <w:pageBreakBefore w:val="0"/>
        <w:widowControl w:val="1"/>
        <w:numPr>
          <w:ilvl w:val="1"/>
          <w:numId w:val="7"/>
        </w:numPr>
        <w:pBdr>
          <w:top w:space="0" w:sz="0" w:val="nil"/>
          <w:left w:space="0" w:sz="0" w:val="nil"/>
          <w:bottom w:space="0" w:sz="0" w:val="nil"/>
          <w:right w:space="0" w:sz="0" w:val="nil"/>
          <w:between w:space="0" w:sz="0" w:val="nil"/>
        </w:pBdr>
        <w:shd w:fill="auto" w:val="clear"/>
        <w:spacing w:after="0" w:before="0" w:line="278.00000000000006" w:lineRule="auto"/>
        <w:ind w:left="216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You will be prompted to select the setup type. Choose "Developer Default" if you want to install MySQL Server along with other MySQL tools (such as MySQL Workbench and MySQL Shell).</w:t>
      </w:r>
    </w:p>
    <w:p w:rsidR="00000000" w:rsidDel="00000000" w:rsidP="00000000" w:rsidRDefault="00000000" w:rsidRPr="00000000" w14:paraId="0000000F">
      <w:pPr>
        <w:keepNext w:val="0"/>
        <w:keepLines w:val="0"/>
        <w:pageBreakBefore w:val="0"/>
        <w:widowControl w:val="1"/>
        <w:numPr>
          <w:ilvl w:val="1"/>
          <w:numId w:val="7"/>
        </w:numPr>
        <w:pBdr>
          <w:top w:space="0" w:sz="0" w:val="nil"/>
          <w:left w:space="0" w:sz="0" w:val="nil"/>
          <w:bottom w:space="0" w:sz="0" w:val="nil"/>
          <w:right w:space="0" w:sz="0" w:val="nil"/>
          <w:between w:space="0" w:sz="0" w:val="nil"/>
        </w:pBdr>
        <w:shd w:fill="auto" w:val="clear"/>
        <w:spacing w:after="0" w:before="0" w:line="278.00000000000006" w:lineRule="auto"/>
        <w:ind w:left="216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You will be asked to configure the MySQL Server. (use "Development Machine" if you're testing on a personal machine). Set the port (default is 3306), and leave it as is unless you have a reason to change it.</w:t>
      </w:r>
    </w:p>
    <w:p w:rsidR="00000000" w:rsidDel="00000000" w:rsidP="00000000" w:rsidRDefault="00000000" w:rsidRPr="00000000" w14:paraId="00000010">
      <w:pPr>
        <w:keepNext w:val="0"/>
        <w:keepLines w:val="0"/>
        <w:pageBreakBefore w:val="0"/>
        <w:widowControl w:val="1"/>
        <w:numPr>
          <w:ilvl w:val="1"/>
          <w:numId w:val="7"/>
        </w:numPr>
        <w:pBdr>
          <w:top w:space="0" w:sz="0" w:val="nil"/>
          <w:left w:space="0" w:sz="0" w:val="nil"/>
          <w:bottom w:space="0" w:sz="0" w:val="nil"/>
          <w:right w:space="0" w:sz="0" w:val="nil"/>
          <w:between w:space="0" w:sz="0" w:val="nil"/>
        </w:pBdr>
        <w:shd w:fill="auto" w:val="clear"/>
        <w:spacing w:after="0" w:before="0" w:line="278.00000000000006" w:lineRule="auto"/>
        <w:ind w:left="216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Set MySQL Root Password: Enter and confirm a root password (this is the administrative password for your MySQL installation). Keep this password safe as you'll need it to access the MySQL server.</w:t>
      </w:r>
    </w:p>
    <w:p w:rsidR="00000000" w:rsidDel="00000000" w:rsidP="00000000" w:rsidRDefault="00000000" w:rsidRPr="00000000" w14:paraId="00000011">
      <w:pPr>
        <w:keepNext w:val="0"/>
        <w:keepLines w:val="0"/>
        <w:pageBreakBefore w:val="0"/>
        <w:widowControl w:val="1"/>
        <w:numPr>
          <w:ilvl w:val="1"/>
          <w:numId w:val="7"/>
        </w:numPr>
        <w:pBdr>
          <w:top w:space="0" w:sz="0" w:val="nil"/>
          <w:left w:space="0" w:sz="0" w:val="nil"/>
          <w:bottom w:space="0" w:sz="0" w:val="nil"/>
          <w:right w:space="0" w:sz="0" w:val="nil"/>
          <w:between w:space="0" w:sz="0" w:val="nil"/>
        </w:pBdr>
        <w:shd w:fill="auto" w:val="clear"/>
        <w:spacing w:after="0" w:before="0" w:line="278.00000000000006" w:lineRule="auto"/>
        <w:ind w:left="216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Click Next after configuring. The installer will proceed to install MySQL Server based on your settings. Complete the Installation: After the installation is complete, click Next and Finish.</w:t>
      </w:r>
    </w:p>
    <w:p w:rsidR="00000000" w:rsidDel="00000000" w:rsidP="00000000" w:rsidRDefault="00000000" w:rsidRPr="00000000" w14:paraId="00000012">
      <w:pPr>
        <w:keepNext w:val="0"/>
        <w:keepLines w:val="0"/>
        <w:pageBreakBefore w:val="0"/>
        <w:widowControl w:val="1"/>
        <w:numPr>
          <w:ilvl w:val="1"/>
          <w:numId w:val="7"/>
        </w:numPr>
        <w:pBdr>
          <w:top w:space="0" w:sz="0" w:val="nil"/>
          <w:left w:space="0" w:sz="0" w:val="nil"/>
          <w:bottom w:space="0" w:sz="0" w:val="nil"/>
          <w:right w:space="0" w:sz="0" w:val="nil"/>
          <w:between w:space="0" w:sz="0" w:val="nil"/>
        </w:pBdr>
        <w:shd w:fill="auto" w:val="clear"/>
        <w:spacing w:after="0" w:before="0" w:line="278.00000000000006" w:lineRule="auto"/>
        <w:ind w:left="216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Add MySQL to environment variables</w:t>
      </w:r>
    </w:p>
    <w:p w:rsidR="00000000" w:rsidDel="00000000" w:rsidP="00000000" w:rsidRDefault="00000000" w:rsidRPr="00000000" w14:paraId="00000013">
      <w:pPr>
        <w:keepNext w:val="0"/>
        <w:keepLines w:val="0"/>
        <w:pageBreakBefore w:val="0"/>
        <w:widowControl w:val="1"/>
        <w:numPr>
          <w:ilvl w:val="1"/>
          <w:numId w:val="7"/>
        </w:numPr>
        <w:pBdr>
          <w:top w:space="0" w:sz="0" w:val="nil"/>
          <w:left w:space="0" w:sz="0" w:val="nil"/>
          <w:bottom w:space="0" w:sz="0" w:val="nil"/>
          <w:right w:space="0" w:sz="0" w:val="nil"/>
          <w:between w:space="0" w:sz="0" w:val="nil"/>
        </w:pBdr>
        <w:shd w:fill="auto" w:val="clear"/>
        <w:spacing w:after="0" w:before="0" w:line="278.00000000000006" w:lineRule="auto"/>
        <w:ind w:left="216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Connect to MySQL Server: Open vs code terminal, cd into nft-Copy folder</w:t>
      </w:r>
    </w:p>
    <w:p w:rsidR="00000000" w:rsidDel="00000000" w:rsidP="00000000" w:rsidRDefault="00000000" w:rsidRPr="00000000" w14:paraId="00000014">
      <w:pPr>
        <w:keepNext w:val="0"/>
        <w:keepLines w:val="0"/>
        <w:pageBreakBefore w:val="0"/>
        <w:widowControl w:val="1"/>
        <w:numPr>
          <w:ilvl w:val="1"/>
          <w:numId w:val="7"/>
        </w:numPr>
        <w:pBdr>
          <w:top w:space="0" w:sz="0" w:val="nil"/>
          <w:left w:space="0" w:sz="0" w:val="nil"/>
          <w:bottom w:space="0" w:sz="0" w:val="nil"/>
          <w:right w:space="0" w:sz="0" w:val="nil"/>
          <w:between w:space="0" w:sz="0" w:val="nil"/>
        </w:pBdr>
        <w:shd w:fill="auto" w:val="clear"/>
        <w:spacing w:after="0" w:before="0" w:line="278.00000000000006" w:lineRule="auto"/>
        <w:ind w:left="216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Run mysql-u &lt;username&gt;-p ( replace your username, usually root )</w:t>
      </w:r>
    </w:p>
    <w:p w:rsidR="00000000" w:rsidDel="00000000" w:rsidP="00000000" w:rsidRDefault="00000000" w:rsidRPr="00000000" w14:paraId="00000015">
      <w:pPr>
        <w:keepNext w:val="0"/>
        <w:keepLines w:val="0"/>
        <w:pageBreakBefore w:val="0"/>
        <w:widowControl w:val="1"/>
        <w:numPr>
          <w:ilvl w:val="1"/>
          <w:numId w:val="7"/>
        </w:numPr>
        <w:pBdr>
          <w:top w:space="0" w:sz="0" w:val="nil"/>
          <w:left w:space="0" w:sz="0" w:val="nil"/>
          <w:bottom w:space="0" w:sz="0" w:val="nil"/>
          <w:right w:space="0" w:sz="0" w:val="nil"/>
          <w:between w:space="0" w:sz="0" w:val="nil"/>
        </w:pBdr>
        <w:shd w:fill="auto" w:val="clear"/>
        <w:spacing w:after="160" w:before="0" w:line="278.00000000000006" w:lineRule="auto"/>
        <w:ind w:left="216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Enter your root password. You will successfully connect to the database</w:t>
      </w:r>
    </w:p>
    <w:p w:rsidR="00000000" w:rsidDel="00000000" w:rsidP="00000000" w:rsidRDefault="00000000" w:rsidRPr="00000000" w14:paraId="00000016">
      <w:pPr>
        <w:jc w:val="center"/>
        <w:rPr/>
      </w:pPr>
      <w:r w:rsidDel="00000000" w:rsidR="00000000" w:rsidRPr="00000000">
        <w:rPr/>
        <w:drawing>
          <wp:inline distB="0" distT="0" distL="0" distR="0">
            <wp:extent cx="5943600" cy="2478405"/>
            <wp:effectExtent b="0" l="0" r="0" t="0"/>
            <wp:docPr id="2114353831" name="image23.png"/>
            <a:graphic>
              <a:graphicData uri="http://schemas.openxmlformats.org/drawingml/2006/picture">
                <pic:pic>
                  <pic:nvPicPr>
                    <pic:cNvPr id="0" name="image23.png"/>
                    <pic:cNvPicPr preferRelativeResize="0"/>
                  </pic:nvPicPr>
                  <pic:blipFill>
                    <a:blip r:embed="rId10"/>
                    <a:srcRect b="0" l="0" r="0" t="0"/>
                    <a:stretch>
                      <a:fillRect/>
                    </a:stretch>
                  </pic:blipFill>
                  <pic:spPr>
                    <a:xfrm>
                      <a:off x="0" y="0"/>
                      <a:ext cx="5943600" cy="2478405"/>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keepNext w:val="0"/>
        <w:keepLines w:val="0"/>
        <w:pageBreakBefore w:val="0"/>
        <w:widowControl w:val="1"/>
        <w:numPr>
          <w:ilvl w:val="1"/>
          <w:numId w:val="7"/>
        </w:numPr>
        <w:pBdr>
          <w:top w:space="0" w:sz="0" w:val="nil"/>
          <w:left w:space="0" w:sz="0" w:val="nil"/>
          <w:bottom w:space="0" w:sz="0" w:val="nil"/>
          <w:right w:space="0" w:sz="0" w:val="nil"/>
          <w:between w:space="0" w:sz="0" w:val="nil"/>
        </w:pBdr>
        <w:shd w:fill="auto" w:val="clear"/>
        <w:spacing w:after="160" w:before="0" w:line="278.00000000000006" w:lineRule="auto"/>
        <w:ind w:left="216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Open </w:t>
      </w:r>
      <w:r w:rsidDel="00000000" w:rsidR="00000000" w:rsidRPr="00000000">
        <w:rPr>
          <w:rtl w:val="0"/>
        </w:rPr>
        <w:t xml:space="preserve">the </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Database folder, Mydatabase.sql file</w:t>
      </w:r>
    </w:p>
    <w:p w:rsidR="00000000" w:rsidDel="00000000" w:rsidP="00000000" w:rsidRDefault="00000000" w:rsidRPr="00000000" w14:paraId="00000018">
      <w:pPr>
        <w:jc w:val="center"/>
        <w:rPr/>
      </w:pPr>
      <w:r w:rsidDel="00000000" w:rsidR="00000000" w:rsidRPr="00000000">
        <w:rPr/>
        <w:drawing>
          <wp:inline distB="0" distT="0" distL="0" distR="0">
            <wp:extent cx="2543530" cy="933580"/>
            <wp:effectExtent b="0" l="0" r="0" t="0"/>
            <wp:docPr descr="A screenshot of a computer&#10;&#10;AI-generated content may be incorrect." id="2114353830" name="image27.png"/>
            <a:graphic>
              <a:graphicData uri="http://schemas.openxmlformats.org/drawingml/2006/picture">
                <pic:pic>
                  <pic:nvPicPr>
                    <pic:cNvPr descr="A screenshot of a computer&#10;&#10;AI-generated content may be incorrect." id="0" name="image27.png"/>
                    <pic:cNvPicPr preferRelativeResize="0"/>
                  </pic:nvPicPr>
                  <pic:blipFill>
                    <a:blip r:embed="rId11"/>
                    <a:srcRect b="0" l="0" r="0" t="0"/>
                    <a:stretch>
                      <a:fillRect/>
                    </a:stretch>
                  </pic:blipFill>
                  <pic:spPr>
                    <a:xfrm>
                      <a:off x="0" y="0"/>
                      <a:ext cx="2543530" cy="933580"/>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keepNext w:val="0"/>
        <w:keepLines w:val="0"/>
        <w:pageBreakBefore w:val="0"/>
        <w:widowControl w:val="1"/>
        <w:numPr>
          <w:ilvl w:val="1"/>
          <w:numId w:val="7"/>
        </w:numPr>
        <w:pBdr>
          <w:top w:space="0" w:sz="0" w:val="nil"/>
          <w:left w:space="0" w:sz="0" w:val="nil"/>
          <w:bottom w:space="0" w:sz="0" w:val="nil"/>
          <w:right w:space="0" w:sz="0" w:val="nil"/>
          <w:between w:space="0" w:sz="0" w:val="nil"/>
        </w:pBdr>
        <w:shd w:fill="auto" w:val="clear"/>
        <w:spacing w:after="0" w:before="0" w:line="278.00000000000006" w:lineRule="auto"/>
        <w:ind w:left="216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Run CREATE DATABASE nft_marketplace;  (use the code in the file and paste into the terminal)</w:t>
      </w:r>
    </w:p>
    <w:p w:rsidR="00000000" w:rsidDel="00000000" w:rsidP="00000000" w:rsidRDefault="00000000" w:rsidRPr="00000000" w14:paraId="0000001A">
      <w:pPr>
        <w:keepNext w:val="0"/>
        <w:keepLines w:val="0"/>
        <w:pageBreakBefore w:val="0"/>
        <w:widowControl w:val="1"/>
        <w:numPr>
          <w:ilvl w:val="1"/>
          <w:numId w:val="7"/>
        </w:numPr>
        <w:pBdr>
          <w:top w:space="0" w:sz="0" w:val="nil"/>
          <w:left w:space="0" w:sz="0" w:val="nil"/>
          <w:bottom w:space="0" w:sz="0" w:val="nil"/>
          <w:right w:space="0" w:sz="0" w:val="nil"/>
          <w:between w:space="0" w:sz="0" w:val="nil"/>
        </w:pBdr>
        <w:shd w:fill="auto" w:val="clear"/>
        <w:spacing w:after="0" w:before="0" w:line="278.00000000000006" w:lineRule="auto"/>
        <w:ind w:left="216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Then USE nft_marketplace;  (use the code in the file and paste into the terminal)</w:t>
      </w:r>
    </w:p>
    <w:p w:rsidR="00000000" w:rsidDel="00000000" w:rsidP="00000000" w:rsidRDefault="00000000" w:rsidRPr="00000000" w14:paraId="0000001B">
      <w:pPr>
        <w:keepNext w:val="0"/>
        <w:keepLines w:val="0"/>
        <w:pageBreakBefore w:val="0"/>
        <w:widowControl w:val="1"/>
        <w:numPr>
          <w:ilvl w:val="1"/>
          <w:numId w:val="7"/>
        </w:numPr>
        <w:pBdr>
          <w:top w:space="0" w:sz="0" w:val="nil"/>
          <w:left w:space="0" w:sz="0" w:val="nil"/>
          <w:bottom w:space="0" w:sz="0" w:val="nil"/>
          <w:right w:space="0" w:sz="0" w:val="nil"/>
          <w:between w:space="0" w:sz="0" w:val="nil"/>
        </w:pBdr>
        <w:shd w:fill="auto" w:val="clear"/>
        <w:spacing w:after="0" w:before="0" w:line="278.00000000000006" w:lineRule="auto"/>
        <w:ind w:left="216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Then (use the code in the file and paste into the terminal)</w:t>
      </w:r>
    </w:p>
    <w:p w:rsidR="00000000" w:rsidDel="00000000" w:rsidP="00000000" w:rsidRDefault="00000000" w:rsidRPr="00000000" w14:paraId="0000001C">
      <w:pPr>
        <w:keepNext w:val="0"/>
        <w:keepLines w:val="0"/>
        <w:pageBreakBefore w:val="0"/>
        <w:widowControl w:val="1"/>
        <w:pBdr>
          <w:top w:space="0" w:sz="0" w:val="nil"/>
          <w:left w:space="0" w:sz="0" w:val="nil"/>
          <w:bottom w:space="0" w:sz="0" w:val="nil"/>
          <w:right w:space="0" w:sz="0" w:val="nil"/>
          <w:between w:space="0" w:sz="0" w:val="nil"/>
        </w:pBdr>
        <w:shd w:fill="2f2f2f" w:val="clear"/>
        <w:spacing w:after="0" w:before="0" w:line="278.00000000000006" w:lineRule="auto"/>
        <w:ind w:right="0"/>
        <w:jc w:val="left"/>
        <w:rPr>
          <w:rFonts w:ascii="Consolas" w:cs="Consolas" w:eastAsia="Consolas" w:hAnsi="Consolas"/>
          <w:b w:val="0"/>
          <w:i w:val="0"/>
          <w:smallCaps w:val="0"/>
          <w:strike w:val="0"/>
          <w:color w:val="d1ccf1"/>
          <w:sz w:val="21"/>
          <w:szCs w:val="21"/>
          <w:u w:val="none"/>
          <w:shd w:fill="auto" w:val="clear"/>
          <w:vertAlign w:val="baseline"/>
        </w:rPr>
      </w:pPr>
      <w:r w:rsidDel="00000000" w:rsidR="00000000" w:rsidRPr="00000000">
        <w:rPr>
          <w:rFonts w:ascii="Consolas" w:cs="Consolas" w:eastAsia="Consolas" w:hAnsi="Consolas"/>
          <w:b w:val="0"/>
          <w:i w:val="0"/>
          <w:smallCaps w:val="0"/>
          <w:strike w:val="0"/>
          <w:color w:val="dd5555"/>
          <w:sz w:val="21"/>
          <w:szCs w:val="21"/>
          <w:u w:val="none"/>
          <w:shd w:fill="auto" w:val="clear"/>
          <w:vertAlign w:val="baseline"/>
          <w:rtl w:val="0"/>
        </w:rPr>
        <w:t xml:space="preserve">CREATE</w:t>
      </w:r>
      <w:r w:rsidDel="00000000" w:rsidR="00000000" w:rsidRPr="00000000">
        <w:rPr>
          <w:rFonts w:ascii="Consolas" w:cs="Consolas" w:eastAsia="Consolas" w:hAnsi="Consolas"/>
          <w:b w:val="0"/>
          <w:i w:val="0"/>
          <w:smallCaps w:val="0"/>
          <w:strike w:val="0"/>
          <w:color w:val="d1ccf1"/>
          <w:sz w:val="21"/>
          <w:szCs w:val="21"/>
          <w:u w:val="none"/>
          <w:shd w:fill="auto" w:val="clear"/>
          <w:vertAlign w:val="baseline"/>
          <w:rtl w:val="0"/>
        </w:rPr>
        <w:t xml:space="preserve"> </w:t>
      </w:r>
      <w:r w:rsidDel="00000000" w:rsidR="00000000" w:rsidRPr="00000000">
        <w:rPr>
          <w:rFonts w:ascii="Consolas" w:cs="Consolas" w:eastAsia="Consolas" w:hAnsi="Consolas"/>
          <w:b w:val="0"/>
          <w:i w:val="0"/>
          <w:smallCaps w:val="0"/>
          <w:strike w:val="0"/>
          <w:color w:val="dd5555"/>
          <w:sz w:val="21"/>
          <w:szCs w:val="21"/>
          <w:u w:val="none"/>
          <w:shd w:fill="auto" w:val="clear"/>
          <w:vertAlign w:val="baseline"/>
          <w:rtl w:val="0"/>
        </w:rPr>
        <w:t xml:space="preserve">TABLE</w:t>
      </w:r>
      <w:r w:rsidDel="00000000" w:rsidR="00000000" w:rsidRPr="00000000">
        <w:rPr>
          <w:rFonts w:ascii="Consolas" w:cs="Consolas" w:eastAsia="Consolas" w:hAnsi="Consolas"/>
          <w:b w:val="0"/>
          <w:i w:val="0"/>
          <w:smallCaps w:val="0"/>
          <w:strike w:val="0"/>
          <w:color w:val="d1ccf1"/>
          <w:sz w:val="21"/>
          <w:szCs w:val="21"/>
          <w:u w:val="none"/>
          <w:shd w:fill="auto" w:val="clear"/>
          <w:vertAlign w:val="baseline"/>
          <w:rtl w:val="0"/>
        </w:rPr>
        <w:t xml:space="preserve"> `nft_items` (</w:t>
      </w:r>
    </w:p>
    <w:p w:rsidR="00000000" w:rsidDel="00000000" w:rsidP="00000000" w:rsidRDefault="00000000" w:rsidRPr="00000000" w14:paraId="0000001D">
      <w:pPr>
        <w:keepNext w:val="0"/>
        <w:keepLines w:val="0"/>
        <w:pageBreakBefore w:val="0"/>
        <w:widowControl w:val="1"/>
        <w:pBdr>
          <w:top w:space="0" w:sz="0" w:val="nil"/>
          <w:left w:space="0" w:sz="0" w:val="nil"/>
          <w:bottom w:space="0" w:sz="0" w:val="nil"/>
          <w:right w:space="0" w:sz="0" w:val="nil"/>
          <w:between w:space="0" w:sz="0" w:val="nil"/>
        </w:pBdr>
        <w:shd w:fill="2f2f2f" w:val="clear"/>
        <w:spacing w:after="0" w:before="0" w:line="278.00000000000006" w:lineRule="auto"/>
        <w:ind w:right="0"/>
        <w:jc w:val="left"/>
        <w:rPr>
          <w:rFonts w:ascii="Consolas" w:cs="Consolas" w:eastAsia="Consolas" w:hAnsi="Consolas"/>
          <w:b w:val="0"/>
          <w:i w:val="0"/>
          <w:smallCaps w:val="0"/>
          <w:strike w:val="0"/>
          <w:color w:val="d1ccf1"/>
          <w:sz w:val="21"/>
          <w:szCs w:val="21"/>
          <w:u w:val="none"/>
          <w:shd w:fill="auto" w:val="clear"/>
          <w:vertAlign w:val="baseline"/>
        </w:rPr>
      </w:pPr>
      <w:r w:rsidDel="00000000" w:rsidR="00000000" w:rsidRPr="00000000">
        <w:rPr>
          <w:rFonts w:ascii="Consolas" w:cs="Consolas" w:eastAsia="Consolas" w:hAnsi="Consolas"/>
          <w:b w:val="0"/>
          <w:i w:val="0"/>
          <w:smallCaps w:val="0"/>
          <w:strike w:val="0"/>
          <w:color w:val="d1ccf1"/>
          <w:sz w:val="21"/>
          <w:szCs w:val="21"/>
          <w:u w:val="none"/>
          <w:shd w:fill="auto" w:val="clear"/>
          <w:vertAlign w:val="baseline"/>
          <w:rtl w:val="0"/>
        </w:rPr>
        <w:t xml:space="preserve">  </w:t>
      </w:r>
      <w:r w:rsidDel="00000000" w:rsidR="00000000" w:rsidRPr="00000000">
        <w:rPr>
          <w:rFonts w:ascii="Consolas" w:cs="Consolas" w:eastAsia="Consolas" w:hAnsi="Consolas"/>
          <w:b w:val="0"/>
          <w:i w:val="0"/>
          <w:smallCaps w:val="0"/>
          <w:strike w:val="0"/>
          <w:color w:val="5ac16c"/>
          <w:sz w:val="21"/>
          <w:szCs w:val="21"/>
          <w:u w:val="none"/>
          <w:shd w:fill="auto" w:val="clear"/>
          <w:vertAlign w:val="baseline"/>
          <w:rtl w:val="0"/>
        </w:rPr>
        <w:t xml:space="preserve">`id`</w:t>
      </w:r>
      <w:r w:rsidDel="00000000" w:rsidR="00000000" w:rsidRPr="00000000">
        <w:rPr>
          <w:rFonts w:ascii="Consolas" w:cs="Consolas" w:eastAsia="Consolas" w:hAnsi="Consolas"/>
          <w:b w:val="0"/>
          <w:i w:val="0"/>
          <w:smallCaps w:val="0"/>
          <w:strike w:val="0"/>
          <w:color w:val="d1ccf1"/>
          <w:sz w:val="21"/>
          <w:szCs w:val="21"/>
          <w:u w:val="none"/>
          <w:shd w:fill="auto" w:val="clear"/>
          <w:vertAlign w:val="baseline"/>
          <w:rtl w:val="0"/>
        </w:rPr>
        <w:t xml:space="preserve"> int </w:t>
      </w:r>
      <w:r w:rsidDel="00000000" w:rsidR="00000000" w:rsidRPr="00000000">
        <w:rPr>
          <w:rFonts w:ascii="Consolas" w:cs="Consolas" w:eastAsia="Consolas" w:hAnsi="Consolas"/>
          <w:b w:val="0"/>
          <w:i w:val="0"/>
          <w:smallCaps w:val="0"/>
          <w:strike w:val="0"/>
          <w:color w:val="dd5555"/>
          <w:sz w:val="21"/>
          <w:szCs w:val="21"/>
          <w:u w:val="none"/>
          <w:shd w:fill="auto" w:val="clear"/>
          <w:vertAlign w:val="baseline"/>
          <w:rtl w:val="0"/>
        </w:rPr>
        <w:t xml:space="preserve">NOT NULL</w:t>
      </w:r>
      <w:r w:rsidDel="00000000" w:rsidR="00000000" w:rsidRPr="00000000">
        <w:rPr>
          <w:rFonts w:ascii="Consolas" w:cs="Consolas" w:eastAsia="Consolas" w:hAnsi="Consolas"/>
          <w:b w:val="0"/>
          <w:i w:val="0"/>
          <w:smallCaps w:val="0"/>
          <w:strike w:val="0"/>
          <w:color w:val="d1ccf1"/>
          <w:sz w:val="21"/>
          <w:szCs w:val="21"/>
          <w:u w:val="none"/>
          <w:shd w:fill="auto" w:val="clear"/>
          <w:vertAlign w:val="baseline"/>
          <w:rtl w:val="0"/>
        </w:rPr>
        <w:t xml:space="preserve"> AUTO_INCREMENT,</w:t>
      </w:r>
    </w:p>
    <w:p w:rsidR="00000000" w:rsidDel="00000000" w:rsidP="00000000" w:rsidRDefault="00000000" w:rsidRPr="00000000" w14:paraId="0000001E">
      <w:pPr>
        <w:keepNext w:val="0"/>
        <w:keepLines w:val="0"/>
        <w:pageBreakBefore w:val="0"/>
        <w:widowControl w:val="1"/>
        <w:pBdr>
          <w:top w:space="0" w:sz="0" w:val="nil"/>
          <w:left w:space="0" w:sz="0" w:val="nil"/>
          <w:bottom w:space="0" w:sz="0" w:val="nil"/>
          <w:right w:space="0" w:sz="0" w:val="nil"/>
          <w:between w:space="0" w:sz="0" w:val="nil"/>
        </w:pBdr>
        <w:shd w:fill="2f2f2f" w:val="clear"/>
        <w:spacing w:after="0" w:before="0" w:line="278.00000000000006" w:lineRule="auto"/>
        <w:ind w:right="0"/>
        <w:jc w:val="left"/>
        <w:rPr>
          <w:rFonts w:ascii="Consolas" w:cs="Consolas" w:eastAsia="Consolas" w:hAnsi="Consolas"/>
          <w:b w:val="0"/>
          <w:i w:val="0"/>
          <w:smallCaps w:val="0"/>
          <w:strike w:val="0"/>
          <w:color w:val="d1ccf1"/>
          <w:sz w:val="21"/>
          <w:szCs w:val="21"/>
          <w:u w:val="none"/>
          <w:shd w:fill="auto" w:val="clear"/>
          <w:vertAlign w:val="baseline"/>
        </w:rPr>
      </w:pPr>
      <w:r w:rsidDel="00000000" w:rsidR="00000000" w:rsidRPr="00000000">
        <w:rPr>
          <w:rFonts w:ascii="Consolas" w:cs="Consolas" w:eastAsia="Consolas" w:hAnsi="Consolas"/>
          <w:b w:val="0"/>
          <w:i w:val="0"/>
          <w:smallCaps w:val="0"/>
          <w:strike w:val="0"/>
          <w:color w:val="d1ccf1"/>
          <w:sz w:val="21"/>
          <w:szCs w:val="21"/>
          <w:u w:val="none"/>
          <w:shd w:fill="auto" w:val="clear"/>
          <w:vertAlign w:val="baseline"/>
          <w:rtl w:val="0"/>
        </w:rPr>
        <w:t xml:space="preserve">  </w:t>
      </w:r>
      <w:r w:rsidDel="00000000" w:rsidR="00000000" w:rsidRPr="00000000">
        <w:rPr>
          <w:rFonts w:ascii="Consolas" w:cs="Consolas" w:eastAsia="Consolas" w:hAnsi="Consolas"/>
          <w:b w:val="0"/>
          <w:i w:val="0"/>
          <w:smallCaps w:val="0"/>
          <w:strike w:val="0"/>
          <w:color w:val="5ac16c"/>
          <w:sz w:val="21"/>
          <w:szCs w:val="21"/>
          <w:u w:val="none"/>
          <w:shd w:fill="auto" w:val="clear"/>
          <w:vertAlign w:val="baseline"/>
          <w:rtl w:val="0"/>
        </w:rPr>
        <w:t xml:space="preserve">`item_name`</w:t>
      </w:r>
      <w:r w:rsidDel="00000000" w:rsidR="00000000" w:rsidRPr="00000000">
        <w:rPr>
          <w:rFonts w:ascii="Consolas" w:cs="Consolas" w:eastAsia="Consolas" w:hAnsi="Consolas"/>
          <w:b w:val="0"/>
          <w:i w:val="0"/>
          <w:smallCaps w:val="0"/>
          <w:strike w:val="0"/>
          <w:color w:val="d1ccf1"/>
          <w:sz w:val="21"/>
          <w:szCs w:val="21"/>
          <w:u w:val="none"/>
          <w:shd w:fill="auto" w:val="clear"/>
          <w:vertAlign w:val="baseline"/>
          <w:rtl w:val="0"/>
        </w:rPr>
        <w:t xml:space="preserve"> varchar(</w:t>
      </w:r>
      <w:r w:rsidDel="00000000" w:rsidR="00000000" w:rsidRPr="00000000">
        <w:rPr>
          <w:rFonts w:ascii="Consolas" w:cs="Consolas" w:eastAsia="Consolas" w:hAnsi="Consolas"/>
          <w:b w:val="0"/>
          <w:i w:val="0"/>
          <w:smallCaps w:val="0"/>
          <w:strike w:val="0"/>
          <w:color w:val="eee385"/>
          <w:sz w:val="21"/>
          <w:szCs w:val="21"/>
          <w:u w:val="none"/>
          <w:shd w:fill="auto" w:val="clear"/>
          <w:vertAlign w:val="baseline"/>
          <w:rtl w:val="0"/>
        </w:rPr>
        <w:t xml:space="preserve">255</w:t>
      </w:r>
      <w:r w:rsidDel="00000000" w:rsidR="00000000" w:rsidRPr="00000000">
        <w:rPr>
          <w:rFonts w:ascii="Consolas" w:cs="Consolas" w:eastAsia="Consolas" w:hAnsi="Consolas"/>
          <w:b w:val="0"/>
          <w:i w:val="0"/>
          <w:smallCaps w:val="0"/>
          <w:strike w:val="0"/>
          <w:color w:val="d1ccf1"/>
          <w:sz w:val="21"/>
          <w:szCs w:val="21"/>
          <w:u w:val="none"/>
          <w:shd w:fill="auto" w:val="clear"/>
          <w:vertAlign w:val="baseline"/>
          <w:rtl w:val="0"/>
        </w:rPr>
        <w:t xml:space="preserve">) </w:t>
      </w:r>
      <w:r w:rsidDel="00000000" w:rsidR="00000000" w:rsidRPr="00000000">
        <w:rPr>
          <w:rFonts w:ascii="Consolas" w:cs="Consolas" w:eastAsia="Consolas" w:hAnsi="Consolas"/>
          <w:b w:val="0"/>
          <w:i w:val="0"/>
          <w:smallCaps w:val="0"/>
          <w:strike w:val="0"/>
          <w:color w:val="dd5555"/>
          <w:sz w:val="21"/>
          <w:szCs w:val="21"/>
          <w:u w:val="none"/>
          <w:shd w:fill="auto" w:val="clear"/>
          <w:vertAlign w:val="baseline"/>
          <w:rtl w:val="0"/>
        </w:rPr>
        <w:t xml:space="preserve">NOT NULL</w:t>
      </w:r>
      <w:r w:rsidDel="00000000" w:rsidR="00000000" w:rsidRPr="00000000">
        <w:rPr>
          <w:rFonts w:ascii="Consolas" w:cs="Consolas" w:eastAsia="Consolas" w:hAnsi="Consolas"/>
          <w:b w:val="0"/>
          <w:i w:val="0"/>
          <w:smallCaps w:val="0"/>
          <w:strike w:val="0"/>
          <w:color w:val="d1ccf1"/>
          <w:sz w:val="21"/>
          <w:szCs w:val="21"/>
          <w:u w:val="none"/>
          <w:shd w:fill="auto" w:val="clear"/>
          <w:vertAlign w:val="baseline"/>
          <w:rtl w:val="0"/>
        </w:rPr>
        <w:t xml:space="preserve">,</w:t>
      </w:r>
    </w:p>
    <w:p w:rsidR="00000000" w:rsidDel="00000000" w:rsidP="00000000" w:rsidRDefault="00000000" w:rsidRPr="00000000" w14:paraId="0000001F">
      <w:pPr>
        <w:keepNext w:val="0"/>
        <w:keepLines w:val="0"/>
        <w:pageBreakBefore w:val="0"/>
        <w:widowControl w:val="1"/>
        <w:pBdr>
          <w:top w:space="0" w:sz="0" w:val="nil"/>
          <w:left w:space="0" w:sz="0" w:val="nil"/>
          <w:bottom w:space="0" w:sz="0" w:val="nil"/>
          <w:right w:space="0" w:sz="0" w:val="nil"/>
          <w:between w:space="0" w:sz="0" w:val="nil"/>
        </w:pBdr>
        <w:shd w:fill="2f2f2f" w:val="clear"/>
        <w:spacing w:after="0" w:before="0" w:line="278.00000000000006" w:lineRule="auto"/>
        <w:ind w:right="0"/>
        <w:jc w:val="left"/>
        <w:rPr>
          <w:rFonts w:ascii="Consolas" w:cs="Consolas" w:eastAsia="Consolas" w:hAnsi="Consolas"/>
          <w:b w:val="0"/>
          <w:i w:val="0"/>
          <w:smallCaps w:val="0"/>
          <w:strike w:val="0"/>
          <w:color w:val="d1ccf1"/>
          <w:sz w:val="21"/>
          <w:szCs w:val="21"/>
          <w:u w:val="none"/>
          <w:shd w:fill="auto" w:val="clear"/>
          <w:vertAlign w:val="baseline"/>
        </w:rPr>
      </w:pPr>
      <w:r w:rsidDel="00000000" w:rsidR="00000000" w:rsidRPr="00000000">
        <w:rPr>
          <w:rFonts w:ascii="Consolas" w:cs="Consolas" w:eastAsia="Consolas" w:hAnsi="Consolas"/>
          <w:b w:val="0"/>
          <w:i w:val="0"/>
          <w:smallCaps w:val="0"/>
          <w:strike w:val="0"/>
          <w:color w:val="d1ccf1"/>
          <w:sz w:val="21"/>
          <w:szCs w:val="21"/>
          <w:u w:val="none"/>
          <w:shd w:fill="auto" w:val="clear"/>
          <w:vertAlign w:val="baseline"/>
          <w:rtl w:val="0"/>
        </w:rPr>
        <w:t xml:space="preserve">  </w:t>
      </w:r>
      <w:r w:rsidDel="00000000" w:rsidR="00000000" w:rsidRPr="00000000">
        <w:rPr>
          <w:rFonts w:ascii="Consolas" w:cs="Consolas" w:eastAsia="Consolas" w:hAnsi="Consolas"/>
          <w:b w:val="0"/>
          <w:i w:val="0"/>
          <w:smallCaps w:val="0"/>
          <w:strike w:val="0"/>
          <w:color w:val="5ac16c"/>
          <w:sz w:val="21"/>
          <w:szCs w:val="21"/>
          <w:u w:val="none"/>
          <w:shd w:fill="auto" w:val="clear"/>
          <w:vertAlign w:val="baseline"/>
          <w:rtl w:val="0"/>
        </w:rPr>
        <w:t xml:space="preserve">`item_description`</w:t>
      </w:r>
      <w:r w:rsidDel="00000000" w:rsidR="00000000" w:rsidRPr="00000000">
        <w:rPr>
          <w:rFonts w:ascii="Consolas" w:cs="Consolas" w:eastAsia="Consolas" w:hAnsi="Consolas"/>
          <w:b w:val="0"/>
          <w:i w:val="0"/>
          <w:smallCaps w:val="0"/>
          <w:strike w:val="0"/>
          <w:color w:val="d1ccf1"/>
          <w:sz w:val="21"/>
          <w:szCs w:val="21"/>
          <w:u w:val="none"/>
          <w:shd w:fill="auto" w:val="clear"/>
          <w:vertAlign w:val="baseline"/>
          <w:rtl w:val="0"/>
        </w:rPr>
        <w:t xml:space="preserve"> text,</w:t>
      </w:r>
    </w:p>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2f2f2f" w:val="clear"/>
        <w:spacing w:after="0" w:before="0" w:line="278.00000000000006" w:lineRule="auto"/>
        <w:ind w:right="0"/>
        <w:jc w:val="left"/>
        <w:rPr>
          <w:rFonts w:ascii="Consolas" w:cs="Consolas" w:eastAsia="Consolas" w:hAnsi="Consolas"/>
          <w:b w:val="0"/>
          <w:i w:val="0"/>
          <w:smallCaps w:val="0"/>
          <w:strike w:val="0"/>
          <w:color w:val="d1ccf1"/>
          <w:sz w:val="21"/>
          <w:szCs w:val="21"/>
          <w:u w:val="none"/>
          <w:shd w:fill="auto" w:val="clear"/>
          <w:vertAlign w:val="baseline"/>
        </w:rPr>
      </w:pPr>
      <w:r w:rsidDel="00000000" w:rsidR="00000000" w:rsidRPr="00000000">
        <w:rPr>
          <w:rFonts w:ascii="Consolas" w:cs="Consolas" w:eastAsia="Consolas" w:hAnsi="Consolas"/>
          <w:b w:val="0"/>
          <w:i w:val="0"/>
          <w:smallCaps w:val="0"/>
          <w:strike w:val="0"/>
          <w:color w:val="d1ccf1"/>
          <w:sz w:val="21"/>
          <w:szCs w:val="21"/>
          <w:u w:val="none"/>
          <w:shd w:fill="auto" w:val="clear"/>
          <w:vertAlign w:val="baseline"/>
          <w:rtl w:val="0"/>
        </w:rPr>
        <w:t xml:space="preserve">  </w:t>
      </w:r>
      <w:r w:rsidDel="00000000" w:rsidR="00000000" w:rsidRPr="00000000">
        <w:rPr>
          <w:rFonts w:ascii="Consolas" w:cs="Consolas" w:eastAsia="Consolas" w:hAnsi="Consolas"/>
          <w:b w:val="0"/>
          <w:i w:val="0"/>
          <w:smallCaps w:val="0"/>
          <w:strike w:val="0"/>
          <w:color w:val="5ac16c"/>
          <w:sz w:val="21"/>
          <w:szCs w:val="21"/>
          <w:u w:val="none"/>
          <w:shd w:fill="auto" w:val="clear"/>
          <w:vertAlign w:val="baseline"/>
          <w:rtl w:val="0"/>
        </w:rPr>
        <w:t xml:space="preserve">`author`</w:t>
      </w:r>
      <w:r w:rsidDel="00000000" w:rsidR="00000000" w:rsidRPr="00000000">
        <w:rPr>
          <w:rFonts w:ascii="Consolas" w:cs="Consolas" w:eastAsia="Consolas" w:hAnsi="Consolas"/>
          <w:b w:val="0"/>
          <w:i w:val="0"/>
          <w:smallCaps w:val="0"/>
          <w:strike w:val="0"/>
          <w:color w:val="d1ccf1"/>
          <w:sz w:val="21"/>
          <w:szCs w:val="21"/>
          <w:u w:val="none"/>
          <w:shd w:fill="auto" w:val="clear"/>
          <w:vertAlign w:val="baseline"/>
          <w:rtl w:val="0"/>
        </w:rPr>
        <w:t xml:space="preserve"> varchar(</w:t>
      </w:r>
      <w:r w:rsidDel="00000000" w:rsidR="00000000" w:rsidRPr="00000000">
        <w:rPr>
          <w:rFonts w:ascii="Consolas" w:cs="Consolas" w:eastAsia="Consolas" w:hAnsi="Consolas"/>
          <w:b w:val="0"/>
          <w:i w:val="0"/>
          <w:smallCaps w:val="0"/>
          <w:strike w:val="0"/>
          <w:color w:val="eee385"/>
          <w:sz w:val="21"/>
          <w:szCs w:val="21"/>
          <w:u w:val="none"/>
          <w:shd w:fill="auto" w:val="clear"/>
          <w:vertAlign w:val="baseline"/>
          <w:rtl w:val="0"/>
        </w:rPr>
        <w:t xml:space="preserve">255</w:t>
      </w:r>
      <w:r w:rsidDel="00000000" w:rsidR="00000000" w:rsidRPr="00000000">
        <w:rPr>
          <w:rFonts w:ascii="Consolas" w:cs="Consolas" w:eastAsia="Consolas" w:hAnsi="Consolas"/>
          <w:b w:val="0"/>
          <w:i w:val="0"/>
          <w:smallCaps w:val="0"/>
          <w:strike w:val="0"/>
          <w:color w:val="d1ccf1"/>
          <w:sz w:val="21"/>
          <w:szCs w:val="21"/>
          <w:u w:val="none"/>
          <w:shd w:fill="auto" w:val="clear"/>
          <w:vertAlign w:val="baseline"/>
          <w:rtl w:val="0"/>
        </w:rPr>
        <w:t xml:space="preserve">) </w:t>
      </w:r>
      <w:r w:rsidDel="00000000" w:rsidR="00000000" w:rsidRPr="00000000">
        <w:rPr>
          <w:rFonts w:ascii="Consolas" w:cs="Consolas" w:eastAsia="Consolas" w:hAnsi="Consolas"/>
          <w:b w:val="0"/>
          <w:i w:val="0"/>
          <w:smallCaps w:val="0"/>
          <w:strike w:val="0"/>
          <w:color w:val="dd5555"/>
          <w:sz w:val="21"/>
          <w:szCs w:val="21"/>
          <w:u w:val="none"/>
          <w:shd w:fill="auto" w:val="clear"/>
          <w:vertAlign w:val="baseline"/>
          <w:rtl w:val="0"/>
        </w:rPr>
        <w:t xml:space="preserve">DEFAULT</w:t>
      </w:r>
      <w:r w:rsidDel="00000000" w:rsidR="00000000" w:rsidRPr="00000000">
        <w:rPr>
          <w:rFonts w:ascii="Consolas" w:cs="Consolas" w:eastAsia="Consolas" w:hAnsi="Consolas"/>
          <w:b w:val="0"/>
          <w:i w:val="0"/>
          <w:smallCaps w:val="0"/>
          <w:strike w:val="0"/>
          <w:color w:val="d1ccf1"/>
          <w:sz w:val="21"/>
          <w:szCs w:val="21"/>
          <w:u w:val="none"/>
          <w:shd w:fill="auto" w:val="clear"/>
          <w:vertAlign w:val="baseline"/>
          <w:rtl w:val="0"/>
        </w:rPr>
        <w:t xml:space="preserve"> </w:t>
      </w:r>
      <w:r w:rsidDel="00000000" w:rsidR="00000000" w:rsidRPr="00000000">
        <w:rPr>
          <w:rFonts w:ascii="Consolas" w:cs="Consolas" w:eastAsia="Consolas" w:hAnsi="Consolas"/>
          <w:b w:val="0"/>
          <w:i w:val="0"/>
          <w:smallCaps w:val="0"/>
          <w:strike w:val="0"/>
          <w:color w:val="dd5555"/>
          <w:sz w:val="21"/>
          <w:szCs w:val="21"/>
          <w:u w:val="none"/>
          <w:shd w:fill="auto" w:val="clear"/>
          <w:vertAlign w:val="baseline"/>
          <w:rtl w:val="0"/>
        </w:rPr>
        <w:t xml:space="preserve">NULL</w:t>
      </w:r>
      <w:r w:rsidDel="00000000" w:rsidR="00000000" w:rsidRPr="00000000">
        <w:rPr>
          <w:rFonts w:ascii="Consolas" w:cs="Consolas" w:eastAsia="Consolas" w:hAnsi="Consolas"/>
          <w:b w:val="0"/>
          <w:i w:val="0"/>
          <w:smallCaps w:val="0"/>
          <w:strike w:val="0"/>
          <w:color w:val="d1ccf1"/>
          <w:sz w:val="21"/>
          <w:szCs w:val="21"/>
          <w:u w:val="none"/>
          <w:shd w:fill="auto" w:val="clear"/>
          <w:vertAlign w:val="baseline"/>
          <w:rtl w:val="0"/>
        </w:rPr>
        <w:t xml:space="preserve">,</w:t>
      </w:r>
    </w:p>
    <w:p w:rsidR="00000000" w:rsidDel="00000000" w:rsidP="00000000" w:rsidRDefault="00000000" w:rsidRPr="00000000" w14:paraId="00000021">
      <w:pPr>
        <w:keepNext w:val="0"/>
        <w:keepLines w:val="0"/>
        <w:pageBreakBefore w:val="0"/>
        <w:widowControl w:val="1"/>
        <w:pBdr>
          <w:top w:space="0" w:sz="0" w:val="nil"/>
          <w:left w:space="0" w:sz="0" w:val="nil"/>
          <w:bottom w:space="0" w:sz="0" w:val="nil"/>
          <w:right w:space="0" w:sz="0" w:val="nil"/>
          <w:between w:space="0" w:sz="0" w:val="nil"/>
        </w:pBdr>
        <w:shd w:fill="2f2f2f" w:val="clear"/>
        <w:spacing w:after="0" w:before="0" w:line="278.00000000000006" w:lineRule="auto"/>
        <w:ind w:right="0"/>
        <w:jc w:val="left"/>
        <w:rPr>
          <w:rFonts w:ascii="Consolas" w:cs="Consolas" w:eastAsia="Consolas" w:hAnsi="Consolas"/>
          <w:b w:val="0"/>
          <w:i w:val="0"/>
          <w:smallCaps w:val="0"/>
          <w:strike w:val="0"/>
          <w:color w:val="d1ccf1"/>
          <w:sz w:val="21"/>
          <w:szCs w:val="21"/>
          <w:u w:val="none"/>
          <w:shd w:fill="auto" w:val="clear"/>
          <w:vertAlign w:val="baseline"/>
        </w:rPr>
      </w:pPr>
      <w:r w:rsidDel="00000000" w:rsidR="00000000" w:rsidRPr="00000000">
        <w:rPr>
          <w:rFonts w:ascii="Consolas" w:cs="Consolas" w:eastAsia="Consolas" w:hAnsi="Consolas"/>
          <w:b w:val="0"/>
          <w:i w:val="0"/>
          <w:smallCaps w:val="0"/>
          <w:strike w:val="0"/>
          <w:color w:val="d1ccf1"/>
          <w:sz w:val="21"/>
          <w:szCs w:val="21"/>
          <w:u w:val="none"/>
          <w:shd w:fill="auto" w:val="clear"/>
          <w:vertAlign w:val="baseline"/>
          <w:rtl w:val="0"/>
        </w:rPr>
        <w:t xml:space="preserve">  </w:t>
      </w:r>
      <w:r w:rsidDel="00000000" w:rsidR="00000000" w:rsidRPr="00000000">
        <w:rPr>
          <w:rFonts w:ascii="Consolas" w:cs="Consolas" w:eastAsia="Consolas" w:hAnsi="Consolas"/>
          <w:b w:val="0"/>
          <w:i w:val="0"/>
          <w:smallCaps w:val="0"/>
          <w:strike w:val="0"/>
          <w:color w:val="5ac16c"/>
          <w:sz w:val="21"/>
          <w:szCs w:val="21"/>
          <w:u w:val="none"/>
          <w:shd w:fill="auto" w:val="clear"/>
          <w:vertAlign w:val="baseline"/>
          <w:rtl w:val="0"/>
        </w:rPr>
        <w:t xml:space="preserve">`author_wallet`</w:t>
      </w:r>
      <w:r w:rsidDel="00000000" w:rsidR="00000000" w:rsidRPr="00000000">
        <w:rPr>
          <w:rFonts w:ascii="Consolas" w:cs="Consolas" w:eastAsia="Consolas" w:hAnsi="Consolas"/>
          <w:b w:val="0"/>
          <w:i w:val="0"/>
          <w:smallCaps w:val="0"/>
          <w:strike w:val="0"/>
          <w:color w:val="d1ccf1"/>
          <w:sz w:val="21"/>
          <w:szCs w:val="21"/>
          <w:u w:val="none"/>
          <w:shd w:fill="auto" w:val="clear"/>
          <w:vertAlign w:val="baseline"/>
          <w:rtl w:val="0"/>
        </w:rPr>
        <w:t xml:space="preserve"> varchar(</w:t>
      </w:r>
      <w:r w:rsidDel="00000000" w:rsidR="00000000" w:rsidRPr="00000000">
        <w:rPr>
          <w:rFonts w:ascii="Consolas" w:cs="Consolas" w:eastAsia="Consolas" w:hAnsi="Consolas"/>
          <w:b w:val="0"/>
          <w:i w:val="0"/>
          <w:smallCaps w:val="0"/>
          <w:strike w:val="0"/>
          <w:color w:val="eee385"/>
          <w:sz w:val="21"/>
          <w:szCs w:val="21"/>
          <w:u w:val="none"/>
          <w:shd w:fill="auto" w:val="clear"/>
          <w:vertAlign w:val="baseline"/>
          <w:rtl w:val="0"/>
        </w:rPr>
        <w:t xml:space="preserve">255</w:t>
      </w:r>
      <w:r w:rsidDel="00000000" w:rsidR="00000000" w:rsidRPr="00000000">
        <w:rPr>
          <w:rFonts w:ascii="Consolas" w:cs="Consolas" w:eastAsia="Consolas" w:hAnsi="Consolas"/>
          <w:b w:val="0"/>
          <w:i w:val="0"/>
          <w:smallCaps w:val="0"/>
          <w:strike w:val="0"/>
          <w:color w:val="d1ccf1"/>
          <w:sz w:val="21"/>
          <w:szCs w:val="21"/>
          <w:u w:val="none"/>
          <w:shd w:fill="auto" w:val="clear"/>
          <w:vertAlign w:val="baseline"/>
          <w:rtl w:val="0"/>
        </w:rPr>
        <w:t xml:space="preserve">) </w:t>
      </w:r>
      <w:r w:rsidDel="00000000" w:rsidR="00000000" w:rsidRPr="00000000">
        <w:rPr>
          <w:rFonts w:ascii="Consolas" w:cs="Consolas" w:eastAsia="Consolas" w:hAnsi="Consolas"/>
          <w:b w:val="0"/>
          <w:i w:val="0"/>
          <w:smallCaps w:val="0"/>
          <w:strike w:val="0"/>
          <w:color w:val="dd5555"/>
          <w:sz w:val="21"/>
          <w:szCs w:val="21"/>
          <w:u w:val="none"/>
          <w:shd w:fill="auto" w:val="clear"/>
          <w:vertAlign w:val="baseline"/>
          <w:rtl w:val="0"/>
        </w:rPr>
        <w:t xml:space="preserve">DEFAULT</w:t>
      </w:r>
      <w:r w:rsidDel="00000000" w:rsidR="00000000" w:rsidRPr="00000000">
        <w:rPr>
          <w:rFonts w:ascii="Consolas" w:cs="Consolas" w:eastAsia="Consolas" w:hAnsi="Consolas"/>
          <w:b w:val="0"/>
          <w:i w:val="0"/>
          <w:smallCaps w:val="0"/>
          <w:strike w:val="0"/>
          <w:color w:val="d1ccf1"/>
          <w:sz w:val="21"/>
          <w:szCs w:val="21"/>
          <w:u w:val="none"/>
          <w:shd w:fill="auto" w:val="clear"/>
          <w:vertAlign w:val="baseline"/>
          <w:rtl w:val="0"/>
        </w:rPr>
        <w:t xml:space="preserve"> </w:t>
      </w:r>
      <w:r w:rsidDel="00000000" w:rsidR="00000000" w:rsidRPr="00000000">
        <w:rPr>
          <w:rFonts w:ascii="Consolas" w:cs="Consolas" w:eastAsia="Consolas" w:hAnsi="Consolas"/>
          <w:b w:val="0"/>
          <w:i w:val="0"/>
          <w:smallCaps w:val="0"/>
          <w:strike w:val="0"/>
          <w:color w:val="dd5555"/>
          <w:sz w:val="21"/>
          <w:szCs w:val="21"/>
          <w:u w:val="none"/>
          <w:shd w:fill="auto" w:val="clear"/>
          <w:vertAlign w:val="baseline"/>
          <w:rtl w:val="0"/>
        </w:rPr>
        <w:t xml:space="preserve">NULL</w:t>
      </w:r>
      <w:r w:rsidDel="00000000" w:rsidR="00000000" w:rsidRPr="00000000">
        <w:rPr>
          <w:rFonts w:ascii="Consolas" w:cs="Consolas" w:eastAsia="Consolas" w:hAnsi="Consolas"/>
          <w:b w:val="0"/>
          <w:i w:val="0"/>
          <w:smallCaps w:val="0"/>
          <w:strike w:val="0"/>
          <w:color w:val="d1ccf1"/>
          <w:sz w:val="21"/>
          <w:szCs w:val="21"/>
          <w:u w:val="none"/>
          <w:shd w:fill="auto" w:val="clear"/>
          <w:vertAlign w:val="baseline"/>
          <w:rtl w:val="0"/>
        </w:rPr>
        <w:t xml:space="preserve">,</w:t>
      </w:r>
    </w:p>
    <w:p w:rsidR="00000000" w:rsidDel="00000000" w:rsidP="00000000" w:rsidRDefault="00000000" w:rsidRPr="00000000" w14:paraId="00000022">
      <w:pPr>
        <w:keepNext w:val="0"/>
        <w:keepLines w:val="0"/>
        <w:pageBreakBefore w:val="0"/>
        <w:widowControl w:val="1"/>
        <w:pBdr>
          <w:top w:space="0" w:sz="0" w:val="nil"/>
          <w:left w:space="0" w:sz="0" w:val="nil"/>
          <w:bottom w:space="0" w:sz="0" w:val="nil"/>
          <w:right w:space="0" w:sz="0" w:val="nil"/>
          <w:between w:space="0" w:sz="0" w:val="nil"/>
        </w:pBdr>
        <w:shd w:fill="2f2f2f" w:val="clear"/>
        <w:spacing w:after="0" w:before="0" w:line="278.00000000000006" w:lineRule="auto"/>
        <w:ind w:right="0"/>
        <w:jc w:val="left"/>
        <w:rPr>
          <w:rFonts w:ascii="Consolas" w:cs="Consolas" w:eastAsia="Consolas" w:hAnsi="Consolas"/>
          <w:b w:val="0"/>
          <w:i w:val="0"/>
          <w:smallCaps w:val="0"/>
          <w:strike w:val="0"/>
          <w:color w:val="d1ccf1"/>
          <w:sz w:val="21"/>
          <w:szCs w:val="21"/>
          <w:u w:val="none"/>
          <w:shd w:fill="auto" w:val="clear"/>
          <w:vertAlign w:val="baseline"/>
        </w:rPr>
      </w:pPr>
      <w:r w:rsidDel="00000000" w:rsidR="00000000" w:rsidRPr="00000000">
        <w:rPr>
          <w:rFonts w:ascii="Consolas" w:cs="Consolas" w:eastAsia="Consolas" w:hAnsi="Consolas"/>
          <w:b w:val="0"/>
          <w:i w:val="0"/>
          <w:smallCaps w:val="0"/>
          <w:strike w:val="0"/>
          <w:color w:val="d1ccf1"/>
          <w:sz w:val="21"/>
          <w:szCs w:val="21"/>
          <w:u w:val="none"/>
          <w:shd w:fill="auto" w:val="clear"/>
          <w:vertAlign w:val="baseline"/>
          <w:rtl w:val="0"/>
        </w:rPr>
        <w:t xml:space="preserve">  </w:t>
      </w:r>
      <w:r w:rsidDel="00000000" w:rsidR="00000000" w:rsidRPr="00000000">
        <w:rPr>
          <w:rFonts w:ascii="Consolas" w:cs="Consolas" w:eastAsia="Consolas" w:hAnsi="Consolas"/>
          <w:b w:val="0"/>
          <w:i w:val="0"/>
          <w:smallCaps w:val="0"/>
          <w:strike w:val="0"/>
          <w:color w:val="5ac16c"/>
          <w:sz w:val="21"/>
          <w:szCs w:val="21"/>
          <w:u w:val="none"/>
          <w:shd w:fill="auto" w:val="clear"/>
          <w:vertAlign w:val="baseline"/>
          <w:rtl w:val="0"/>
        </w:rPr>
        <w:t xml:space="preserve">`owner_wallet`</w:t>
      </w:r>
      <w:r w:rsidDel="00000000" w:rsidR="00000000" w:rsidRPr="00000000">
        <w:rPr>
          <w:rFonts w:ascii="Consolas" w:cs="Consolas" w:eastAsia="Consolas" w:hAnsi="Consolas"/>
          <w:b w:val="0"/>
          <w:i w:val="0"/>
          <w:smallCaps w:val="0"/>
          <w:strike w:val="0"/>
          <w:color w:val="d1ccf1"/>
          <w:sz w:val="21"/>
          <w:szCs w:val="21"/>
          <w:u w:val="none"/>
          <w:shd w:fill="auto" w:val="clear"/>
          <w:vertAlign w:val="baseline"/>
          <w:rtl w:val="0"/>
        </w:rPr>
        <w:t xml:space="preserve"> varchar(</w:t>
      </w:r>
      <w:r w:rsidDel="00000000" w:rsidR="00000000" w:rsidRPr="00000000">
        <w:rPr>
          <w:rFonts w:ascii="Consolas" w:cs="Consolas" w:eastAsia="Consolas" w:hAnsi="Consolas"/>
          <w:b w:val="0"/>
          <w:i w:val="0"/>
          <w:smallCaps w:val="0"/>
          <w:strike w:val="0"/>
          <w:color w:val="eee385"/>
          <w:sz w:val="21"/>
          <w:szCs w:val="21"/>
          <w:u w:val="none"/>
          <w:shd w:fill="auto" w:val="clear"/>
          <w:vertAlign w:val="baseline"/>
          <w:rtl w:val="0"/>
        </w:rPr>
        <w:t xml:space="preserve">255</w:t>
      </w:r>
      <w:r w:rsidDel="00000000" w:rsidR="00000000" w:rsidRPr="00000000">
        <w:rPr>
          <w:rFonts w:ascii="Consolas" w:cs="Consolas" w:eastAsia="Consolas" w:hAnsi="Consolas"/>
          <w:b w:val="0"/>
          <w:i w:val="0"/>
          <w:smallCaps w:val="0"/>
          <w:strike w:val="0"/>
          <w:color w:val="d1ccf1"/>
          <w:sz w:val="21"/>
          <w:szCs w:val="21"/>
          <w:u w:val="none"/>
          <w:shd w:fill="auto" w:val="clear"/>
          <w:vertAlign w:val="baseline"/>
          <w:rtl w:val="0"/>
        </w:rPr>
        <w:t xml:space="preserve">) </w:t>
      </w:r>
      <w:r w:rsidDel="00000000" w:rsidR="00000000" w:rsidRPr="00000000">
        <w:rPr>
          <w:rFonts w:ascii="Consolas" w:cs="Consolas" w:eastAsia="Consolas" w:hAnsi="Consolas"/>
          <w:b w:val="0"/>
          <w:i w:val="0"/>
          <w:smallCaps w:val="0"/>
          <w:strike w:val="0"/>
          <w:color w:val="dd5555"/>
          <w:sz w:val="21"/>
          <w:szCs w:val="21"/>
          <w:u w:val="none"/>
          <w:shd w:fill="auto" w:val="clear"/>
          <w:vertAlign w:val="baseline"/>
          <w:rtl w:val="0"/>
        </w:rPr>
        <w:t xml:space="preserve">DEFAULT</w:t>
      </w:r>
      <w:r w:rsidDel="00000000" w:rsidR="00000000" w:rsidRPr="00000000">
        <w:rPr>
          <w:rFonts w:ascii="Consolas" w:cs="Consolas" w:eastAsia="Consolas" w:hAnsi="Consolas"/>
          <w:b w:val="0"/>
          <w:i w:val="0"/>
          <w:smallCaps w:val="0"/>
          <w:strike w:val="0"/>
          <w:color w:val="d1ccf1"/>
          <w:sz w:val="21"/>
          <w:szCs w:val="21"/>
          <w:u w:val="none"/>
          <w:shd w:fill="auto" w:val="clear"/>
          <w:vertAlign w:val="baseline"/>
          <w:rtl w:val="0"/>
        </w:rPr>
        <w:t xml:space="preserve"> </w:t>
      </w:r>
      <w:r w:rsidDel="00000000" w:rsidR="00000000" w:rsidRPr="00000000">
        <w:rPr>
          <w:rFonts w:ascii="Consolas" w:cs="Consolas" w:eastAsia="Consolas" w:hAnsi="Consolas"/>
          <w:b w:val="0"/>
          <w:i w:val="0"/>
          <w:smallCaps w:val="0"/>
          <w:strike w:val="0"/>
          <w:color w:val="dd5555"/>
          <w:sz w:val="21"/>
          <w:szCs w:val="21"/>
          <w:u w:val="none"/>
          <w:shd w:fill="auto" w:val="clear"/>
          <w:vertAlign w:val="baseline"/>
          <w:rtl w:val="0"/>
        </w:rPr>
        <w:t xml:space="preserve">NULL</w:t>
      </w:r>
      <w:r w:rsidDel="00000000" w:rsidR="00000000" w:rsidRPr="00000000">
        <w:rPr>
          <w:rFonts w:ascii="Consolas" w:cs="Consolas" w:eastAsia="Consolas" w:hAnsi="Consolas"/>
          <w:b w:val="0"/>
          <w:i w:val="0"/>
          <w:smallCaps w:val="0"/>
          <w:strike w:val="0"/>
          <w:color w:val="d1ccf1"/>
          <w:sz w:val="21"/>
          <w:szCs w:val="21"/>
          <w:u w:val="none"/>
          <w:shd w:fill="auto" w:val="clear"/>
          <w:vertAlign w:val="baseline"/>
          <w:rtl w:val="0"/>
        </w:rPr>
        <w:t xml:space="preserve">,</w:t>
      </w:r>
    </w:p>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2f2f2f" w:val="clear"/>
        <w:spacing w:after="0" w:before="0" w:line="278.00000000000006" w:lineRule="auto"/>
        <w:ind w:right="0"/>
        <w:jc w:val="left"/>
        <w:rPr>
          <w:rFonts w:ascii="Consolas" w:cs="Consolas" w:eastAsia="Consolas" w:hAnsi="Consolas"/>
          <w:b w:val="0"/>
          <w:i w:val="0"/>
          <w:smallCaps w:val="0"/>
          <w:strike w:val="0"/>
          <w:color w:val="d1ccf1"/>
          <w:sz w:val="21"/>
          <w:szCs w:val="21"/>
          <w:u w:val="none"/>
          <w:shd w:fill="auto" w:val="clear"/>
          <w:vertAlign w:val="baseline"/>
        </w:rPr>
      </w:pPr>
      <w:r w:rsidDel="00000000" w:rsidR="00000000" w:rsidRPr="00000000">
        <w:rPr>
          <w:rFonts w:ascii="Consolas" w:cs="Consolas" w:eastAsia="Consolas" w:hAnsi="Consolas"/>
          <w:b w:val="0"/>
          <w:i w:val="0"/>
          <w:smallCaps w:val="0"/>
          <w:strike w:val="0"/>
          <w:color w:val="d1ccf1"/>
          <w:sz w:val="21"/>
          <w:szCs w:val="21"/>
          <w:u w:val="none"/>
          <w:shd w:fill="auto" w:val="clear"/>
          <w:vertAlign w:val="baseline"/>
          <w:rtl w:val="0"/>
        </w:rPr>
        <w:t xml:space="preserve">  </w:t>
      </w:r>
      <w:r w:rsidDel="00000000" w:rsidR="00000000" w:rsidRPr="00000000">
        <w:rPr>
          <w:rFonts w:ascii="Consolas" w:cs="Consolas" w:eastAsia="Consolas" w:hAnsi="Consolas"/>
          <w:b w:val="0"/>
          <w:i w:val="0"/>
          <w:smallCaps w:val="0"/>
          <w:strike w:val="0"/>
          <w:color w:val="5ac16c"/>
          <w:sz w:val="21"/>
          <w:szCs w:val="21"/>
          <w:u w:val="none"/>
          <w:shd w:fill="auto" w:val="clear"/>
          <w:vertAlign w:val="baseline"/>
          <w:rtl w:val="0"/>
        </w:rPr>
        <w:t xml:space="preserve">`current_bid`</w:t>
      </w:r>
      <w:r w:rsidDel="00000000" w:rsidR="00000000" w:rsidRPr="00000000">
        <w:rPr>
          <w:rFonts w:ascii="Consolas" w:cs="Consolas" w:eastAsia="Consolas" w:hAnsi="Consolas"/>
          <w:b w:val="0"/>
          <w:i w:val="0"/>
          <w:smallCaps w:val="0"/>
          <w:strike w:val="0"/>
          <w:color w:val="d1ccf1"/>
          <w:sz w:val="21"/>
          <w:szCs w:val="21"/>
          <w:u w:val="none"/>
          <w:shd w:fill="auto" w:val="clear"/>
          <w:vertAlign w:val="baseline"/>
          <w:rtl w:val="0"/>
        </w:rPr>
        <w:t xml:space="preserve"> decimal(</w:t>
      </w:r>
      <w:r w:rsidDel="00000000" w:rsidR="00000000" w:rsidRPr="00000000">
        <w:rPr>
          <w:rFonts w:ascii="Consolas" w:cs="Consolas" w:eastAsia="Consolas" w:hAnsi="Consolas"/>
          <w:b w:val="0"/>
          <w:i w:val="0"/>
          <w:smallCaps w:val="0"/>
          <w:strike w:val="0"/>
          <w:color w:val="eee385"/>
          <w:sz w:val="21"/>
          <w:szCs w:val="21"/>
          <w:u w:val="none"/>
          <w:shd w:fill="auto" w:val="clear"/>
          <w:vertAlign w:val="baseline"/>
          <w:rtl w:val="0"/>
        </w:rPr>
        <w:t xml:space="preserve">10</w:t>
      </w:r>
      <w:r w:rsidDel="00000000" w:rsidR="00000000" w:rsidRPr="00000000">
        <w:rPr>
          <w:rFonts w:ascii="Consolas" w:cs="Consolas" w:eastAsia="Consolas" w:hAnsi="Consolas"/>
          <w:b w:val="0"/>
          <w:i w:val="0"/>
          <w:smallCaps w:val="0"/>
          <w:strike w:val="0"/>
          <w:color w:val="d1ccf1"/>
          <w:sz w:val="21"/>
          <w:szCs w:val="21"/>
          <w:u w:val="none"/>
          <w:shd w:fill="auto" w:val="clear"/>
          <w:vertAlign w:val="baseline"/>
          <w:rtl w:val="0"/>
        </w:rPr>
        <w:t xml:space="preserve">,</w:t>
      </w:r>
      <w:r w:rsidDel="00000000" w:rsidR="00000000" w:rsidRPr="00000000">
        <w:rPr>
          <w:rFonts w:ascii="Consolas" w:cs="Consolas" w:eastAsia="Consolas" w:hAnsi="Consolas"/>
          <w:b w:val="0"/>
          <w:i w:val="0"/>
          <w:smallCaps w:val="0"/>
          <w:strike w:val="0"/>
          <w:color w:val="eee385"/>
          <w:sz w:val="21"/>
          <w:szCs w:val="21"/>
          <w:u w:val="none"/>
          <w:shd w:fill="auto" w:val="clear"/>
          <w:vertAlign w:val="baseline"/>
          <w:rtl w:val="0"/>
        </w:rPr>
        <w:t xml:space="preserve">6</w:t>
      </w:r>
      <w:r w:rsidDel="00000000" w:rsidR="00000000" w:rsidRPr="00000000">
        <w:rPr>
          <w:rFonts w:ascii="Consolas" w:cs="Consolas" w:eastAsia="Consolas" w:hAnsi="Consolas"/>
          <w:b w:val="0"/>
          <w:i w:val="0"/>
          <w:smallCaps w:val="0"/>
          <w:strike w:val="0"/>
          <w:color w:val="d1ccf1"/>
          <w:sz w:val="21"/>
          <w:szCs w:val="21"/>
          <w:u w:val="none"/>
          <w:shd w:fill="auto" w:val="clear"/>
          <w:vertAlign w:val="baseline"/>
          <w:rtl w:val="0"/>
        </w:rPr>
        <w:t xml:space="preserve">) </w:t>
      </w:r>
      <w:r w:rsidDel="00000000" w:rsidR="00000000" w:rsidRPr="00000000">
        <w:rPr>
          <w:rFonts w:ascii="Consolas" w:cs="Consolas" w:eastAsia="Consolas" w:hAnsi="Consolas"/>
          <w:b w:val="0"/>
          <w:i w:val="0"/>
          <w:smallCaps w:val="0"/>
          <w:strike w:val="0"/>
          <w:color w:val="dd5555"/>
          <w:sz w:val="21"/>
          <w:szCs w:val="21"/>
          <w:u w:val="none"/>
          <w:shd w:fill="auto" w:val="clear"/>
          <w:vertAlign w:val="baseline"/>
          <w:rtl w:val="0"/>
        </w:rPr>
        <w:t xml:space="preserve">DEFAULT</w:t>
      </w:r>
      <w:r w:rsidDel="00000000" w:rsidR="00000000" w:rsidRPr="00000000">
        <w:rPr>
          <w:rFonts w:ascii="Consolas" w:cs="Consolas" w:eastAsia="Consolas" w:hAnsi="Consolas"/>
          <w:b w:val="0"/>
          <w:i w:val="0"/>
          <w:smallCaps w:val="0"/>
          <w:strike w:val="0"/>
          <w:color w:val="d1ccf1"/>
          <w:sz w:val="21"/>
          <w:szCs w:val="21"/>
          <w:u w:val="none"/>
          <w:shd w:fill="auto" w:val="clear"/>
          <w:vertAlign w:val="baseline"/>
          <w:rtl w:val="0"/>
        </w:rPr>
        <w:t xml:space="preserve"> </w:t>
      </w:r>
      <w:r w:rsidDel="00000000" w:rsidR="00000000" w:rsidRPr="00000000">
        <w:rPr>
          <w:rFonts w:ascii="Consolas" w:cs="Consolas" w:eastAsia="Consolas" w:hAnsi="Consolas"/>
          <w:b w:val="0"/>
          <w:i w:val="0"/>
          <w:smallCaps w:val="0"/>
          <w:strike w:val="0"/>
          <w:color w:val="dd5555"/>
          <w:sz w:val="21"/>
          <w:szCs w:val="21"/>
          <w:u w:val="none"/>
          <w:shd w:fill="auto" w:val="clear"/>
          <w:vertAlign w:val="baseline"/>
          <w:rtl w:val="0"/>
        </w:rPr>
        <w:t xml:space="preserve">NULL</w:t>
      </w:r>
      <w:r w:rsidDel="00000000" w:rsidR="00000000" w:rsidRPr="00000000">
        <w:rPr>
          <w:rFonts w:ascii="Consolas" w:cs="Consolas" w:eastAsia="Consolas" w:hAnsi="Consolas"/>
          <w:b w:val="0"/>
          <w:i w:val="0"/>
          <w:smallCaps w:val="0"/>
          <w:strike w:val="0"/>
          <w:color w:val="d1ccf1"/>
          <w:sz w:val="21"/>
          <w:szCs w:val="21"/>
          <w:u w:val="none"/>
          <w:shd w:fill="auto" w:val="clear"/>
          <w:vertAlign w:val="baseline"/>
          <w:rtl w:val="0"/>
        </w:rPr>
        <w:t xml:space="preserve">,</w:t>
      </w:r>
    </w:p>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2f2f2f" w:val="clear"/>
        <w:spacing w:after="0" w:before="0" w:line="278.00000000000006" w:lineRule="auto"/>
        <w:ind w:right="0"/>
        <w:jc w:val="left"/>
        <w:rPr>
          <w:rFonts w:ascii="Consolas" w:cs="Consolas" w:eastAsia="Consolas" w:hAnsi="Consolas"/>
          <w:b w:val="0"/>
          <w:i w:val="0"/>
          <w:smallCaps w:val="0"/>
          <w:strike w:val="0"/>
          <w:color w:val="d1ccf1"/>
          <w:sz w:val="21"/>
          <w:szCs w:val="21"/>
          <w:u w:val="none"/>
          <w:shd w:fill="auto" w:val="clear"/>
          <w:vertAlign w:val="baseline"/>
        </w:rPr>
      </w:pPr>
      <w:r w:rsidDel="00000000" w:rsidR="00000000" w:rsidRPr="00000000">
        <w:rPr>
          <w:rFonts w:ascii="Consolas" w:cs="Consolas" w:eastAsia="Consolas" w:hAnsi="Consolas"/>
          <w:b w:val="0"/>
          <w:i w:val="0"/>
          <w:smallCaps w:val="0"/>
          <w:strike w:val="0"/>
          <w:color w:val="d1ccf1"/>
          <w:sz w:val="21"/>
          <w:szCs w:val="21"/>
          <w:u w:val="none"/>
          <w:shd w:fill="auto" w:val="clear"/>
          <w:vertAlign w:val="baseline"/>
          <w:rtl w:val="0"/>
        </w:rPr>
        <w:t xml:space="preserve">  </w:t>
      </w:r>
      <w:r w:rsidDel="00000000" w:rsidR="00000000" w:rsidRPr="00000000">
        <w:rPr>
          <w:rFonts w:ascii="Consolas" w:cs="Consolas" w:eastAsia="Consolas" w:hAnsi="Consolas"/>
          <w:b w:val="0"/>
          <w:i w:val="0"/>
          <w:smallCaps w:val="0"/>
          <w:strike w:val="0"/>
          <w:color w:val="5ac16c"/>
          <w:sz w:val="21"/>
          <w:szCs w:val="21"/>
          <w:u w:val="none"/>
          <w:shd w:fill="auto" w:val="clear"/>
          <w:vertAlign w:val="baseline"/>
          <w:rtl w:val="0"/>
        </w:rPr>
        <w:t xml:space="preserve">`currency`</w:t>
      </w:r>
      <w:r w:rsidDel="00000000" w:rsidR="00000000" w:rsidRPr="00000000">
        <w:rPr>
          <w:rFonts w:ascii="Consolas" w:cs="Consolas" w:eastAsia="Consolas" w:hAnsi="Consolas"/>
          <w:b w:val="0"/>
          <w:i w:val="0"/>
          <w:smallCaps w:val="0"/>
          <w:strike w:val="0"/>
          <w:color w:val="d1ccf1"/>
          <w:sz w:val="21"/>
          <w:szCs w:val="21"/>
          <w:u w:val="none"/>
          <w:shd w:fill="auto" w:val="clear"/>
          <w:vertAlign w:val="baseline"/>
          <w:rtl w:val="0"/>
        </w:rPr>
        <w:t xml:space="preserve"> varchar(</w:t>
      </w:r>
      <w:r w:rsidDel="00000000" w:rsidR="00000000" w:rsidRPr="00000000">
        <w:rPr>
          <w:rFonts w:ascii="Consolas" w:cs="Consolas" w:eastAsia="Consolas" w:hAnsi="Consolas"/>
          <w:b w:val="0"/>
          <w:i w:val="0"/>
          <w:smallCaps w:val="0"/>
          <w:strike w:val="0"/>
          <w:color w:val="eee385"/>
          <w:sz w:val="21"/>
          <w:szCs w:val="21"/>
          <w:u w:val="none"/>
          <w:shd w:fill="auto" w:val="clear"/>
          <w:vertAlign w:val="baseline"/>
          <w:rtl w:val="0"/>
        </w:rPr>
        <w:t xml:space="preserve">10</w:t>
      </w:r>
      <w:r w:rsidDel="00000000" w:rsidR="00000000" w:rsidRPr="00000000">
        <w:rPr>
          <w:rFonts w:ascii="Consolas" w:cs="Consolas" w:eastAsia="Consolas" w:hAnsi="Consolas"/>
          <w:b w:val="0"/>
          <w:i w:val="0"/>
          <w:smallCaps w:val="0"/>
          <w:strike w:val="0"/>
          <w:color w:val="d1ccf1"/>
          <w:sz w:val="21"/>
          <w:szCs w:val="21"/>
          <w:u w:val="none"/>
          <w:shd w:fill="auto" w:val="clear"/>
          <w:vertAlign w:val="baseline"/>
          <w:rtl w:val="0"/>
        </w:rPr>
        <w:t xml:space="preserve">) </w:t>
      </w:r>
      <w:r w:rsidDel="00000000" w:rsidR="00000000" w:rsidRPr="00000000">
        <w:rPr>
          <w:rFonts w:ascii="Consolas" w:cs="Consolas" w:eastAsia="Consolas" w:hAnsi="Consolas"/>
          <w:b w:val="0"/>
          <w:i w:val="0"/>
          <w:smallCaps w:val="0"/>
          <w:strike w:val="0"/>
          <w:color w:val="dd5555"/>
          <w:sz w:val="21"/>
          <w:szCs w:val="21"/>
          <w:u w:val="none"/>
          <w:shd w:fill="auto" w:val="clear"/>
          <w:vertAlign w:val="baseline"/>
          <w:rtl w:val="0"/>
        </w:rPr>
        <w:t xml:space="preserve">DEFAULT</w:t>
      </w:r>
      <w:r w:rsidDel="00000000" w:rsidR="00000000" w:rsidRPr="00000000">
        <w:rPr>
          <w:rFonts w:ascii="Consolas" w:cs="Consolas" w:eastAsia="Consolas" w:hAnsi="Consolas"/>
          <w:b w:val="0"/>
          <w:i w:val="0"/>
          <w:smallCaps w:val="0"/>
          <w:strike w:val="0"/>
          <w:color w:val="d1ccf1"/>
          <w:sz w:val="21"/>
          <w:szCs w:val="21"/>
          <w:u w:val="none"/>
          <w:shd w:fill="auto" w:val="clear"/>
          <w:vertAlign w:val="baseline"/>
          <w:rtl w:val="0"/>
        </w:rPr>
        <w:t xml:space="preserve"> </w:t>
      </w:r>
      <w:r w:rsidDel="00000000" w:rsidR="00000000" w:rsidRPr="00000000">
        <w:rPr>
          <w:rFonts w:ascii="Consolas" w:cs="Consolas" w:eastAsia="Consolas" w:hAnsi="Consolas"/>
          <w:b w:val="0"/>
          <w:i w:val="0"/>
          <w:smallCaps w:val="0"/>
          <w:strike w:val="0"/>
          <w:color w:val="5ac16c"/>
          <w:sz w:val="21"/>
          <w:szCs w:val="21"/>
          <w:u w:val="none"/>
          <w:shd w:fill="auto" w:val="clear"/>
          <w:vertAlign w:val="baseline"/>
          <w:rtl w:val="0"/>
        </w:rPr>
        <w:t xml:space="preserve">'ETH'</w:t>
      </w:r>
      <w:r w:rsidDel="00000000" w:rsidR="00000000" w:rsidRPr="00000000">
        <w:rPr>
          <w:rFonts w:ascii="Consolas" w:cs="Consolas" w:eastAsia="Consolas" w:hAnsi="Consolas"/>
          <w:b w:val="0"/>
          <w:i w:val="0"/>
          <w:smallCaps w:val="0"/>
          <w:strike w:val="0"/>
          <w:color w:val="d1ccf1"/>
          <w:sz w:val="21"/>
          <w:szCs w:val="21"/>
          <w:u w:val="none"/>
          <w:shd w:fill="auto" w:val="clear"/>
          <w:vertAlign w:val="baseline"/>
          <w:rtl w:val="0"/>
        </w:rPr>
        <w:t xml:space="preserve">,</w:t>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2f2f2f" w:val="clear"/>
        <w:spacing w:after="0" w:before="0" w:line="278.00000000000006" w:lineRule="auto"/>
        <w:ind w:right="0"/>
        <w:jc w:val="left"/>
        <w:rPr>
          <w:rFonts w:ascii="Consolas" w:cs="Consolas" w:eastAsia="Consolas" w:hAnsi="Consolas"/>
          <w:b w:val="0"/>
          <w:i w:val="0"/>
          <w:smallCaps w:val="0"/>
          <w:strike w:val="0"/>
          <w:color w:val="d1ccf1"/>
          <w:sz w:val="21"/>
          <w:szCs w:val="21"/>
          <w:u w:val="none"/>
          <w:shd w:fill="auto" w:val="clear"/>
          <w:vertAlign w:val="baseline"/>
        </w:rPr>
      </w:pPr>
      <w:r w:rsidDel="00000000" w:rsidR="00000000" w:rsidRPr="00000000">
        <w:rPr>
          <w:rFonts w:ascii="Consolas" w:cs="Consolas" w:eastAsia="Consolas" w:hAnsi="Consolas"/>
          <w:b w:val="0"/>
          <w:i w:val="0"/>
          <w:smallCaps w:val="0"/>
          <w:strike w:val="0"/>
          <w:color w:val="d1ccf1"/>
          <w:sz w:val="21"/>
          <w:szCs w:val="21"/>
          <w:u w:val="none"/>
          <w:shd w:fill="auto" w:val="clear"/>
          <w:vertAlign w:val="baseline"/>
          <w:rtl w:val="0"/>
        </w:rPr>
        <w:t xml:space="preserve">  </w:t>
      </w:r>
      <w:r w:rsidDel="00000000" w:rsidR="00000000" w:rsidRPr="00000000">
        <w:rPr>
          <w:rFonts w:ascii="Consolas" w:cs="Consolas" w:eastAsia="Consolas" w:hAnsi="Consolas"/>
          <w:b w:val="0"/>
          <w:i w:val="0"/>
          <w:smallCaps w:val="0"/>
          <w:strike w:val="0"/>
          <w:color w:val="5ac16c"/>
          <w:sz w:val="21"/>
          <w:szCs w:val="21"/>
          <w:u w:val="none"/>
          <w:shd w:fill="auto" w:val="clear"/>
          <w:vertAlign w:val="baseline"/>
          <w:rtl w:val="0"/>
        </w:rPr>
        <w:t xml:space="preserve">`img_url`</w:t>
      </w:r>
      <w:r w:rsidDel="00000000" w:rsidR="00000000" w:rsidRPr="00000000">
        <w:rPr>
          <w:rFonts w:ascii="Consolas" w:cs="Consolas" w:eastAsia="Consolas" w:hAnsi="Consolas"/>
          <w:b w:val="0"/>
          <w:i w:val="0"/>
          <w:smallCaps w:val="0"/>
          <w:strike w:val="0"/>
          <w:color w:val="d1ccf1"/>
          <w:sz w:val="21"/>
          <w:szCs w:val="21"/>
          <w:u w:val="none"/>
          <w:shd w:fill="auto" w:val="clear"/>
          <w:vertAlign w:val="baseline"/>
          <w:rtl w:val="0"/>
        </w:rPr>
        <w:t xml:space="preserve"> varchar(</w:t>
      </w:r>
      <w:r w:rsidDel="00000000" w:rsidR="00000000" w:rsidRPr="00000000">
        <w:rPr>
          <w:rFonts w:ascii="Consolas" w:cs="Consolas" w:eastAsia="Consolas" w:hAnsi="Consolas"/>
          <w:b w:val="0"/>
          <w:i w:val="0"/>
          <w:smallCaps w:val="0"/>
          <w:strike w:val="0"/>
          <w:color w:val="eee385"/>
          <w:sz w:val="21"/>
          <w:szCs w:val="21"/>
          <w:u w:val="none"/>
          <w:shd w:fill="auto" w:val="clear"/>
          <w:vertAlign w:val="baseline"/>
          <w:rtl w:val="0"/>
        </w:rPr>
        <w:t xml:space="preserve">500</w:t>
      </w:r>
      <w:r w:rsidDel="00000000" w:rsidR="00000000" w:rsidRPr="00000000">
        <w:rPr>
          <w:rFonts w:ascii="Consolas" w:cs="Consolas" w:eastAsia="Consolas" w:hAnsi="Consolas"/>
          <w:b w:val="0"/>
          <w:i w:val="0"/>
          <w:smallCaps w:val="0"/>
          <w:strike w:val="0"/>
          <w:color w:val="d1ccf1"/>
          <w:sz w:val="21"/>
          <w:szCs w:val="21"/>
          <w:u w:val="none"/>
          <w:shd w:fill="auto" w:val="clear"/>
          <w:vertAlign w:val="baseline"/>
          <w:rtl w:val="0"/>
        </w:rPr>
        <w:t xml:space="preserve">) </w:t>
      </w:r>
      <w:r w:rsidDel="00000000" w:rsidR="00000000" w:rsidRPr="00000000">
        <w:rPr>
          <w:rFonts w:ascii="Consolas" w:cs="Consolas" w:eastAsia="Consolas" w:hAnsi="Consolas"/>
          <w:b w:val="0"/>
          <w:i w:val="0"/>
          <w:smallCaps w:val="0"/>
          <w:strike w:val="0"/>
          <w:color w:val="dd5555"/>
          <w:sz w:val="21"/>
          <w:szCs w:val="21"/>
          <w:u w:val="none"/>
          <w:shd w:fill="auto" w:val="clear"/>
          <w:vertAlign w:val="baseline"/>
          <w:rtl w:val="0"/>
        </w:rPr>
        <w:t xml:space="preserve">DEFAULT</w:t>
      </w:r>
      <w:r w:rsidDel="00000000" w:rsidR="00000000" w:rsidRPr="00000000">
        <w:rPr>
          <w:rFonts w:ascii="Consolas" w:cs="Consolas" w:eastAsia="Consolas" w:hAnsi="Consolas"/>
          <w:b w:val="0"/>
          <w:i w:val="0"/>
          <w:smallCaps w:val="0"/>
          <w:strike w:val="0"/>
          <w:color w:val="d1ccf1"/>
          <w:sz w:val="21"/>
          <w:szCs w:val="21"/>
          <w:u w:val="none"/>
          <w:shd w:fill="auto" w:val="clear"/>
          <w:vertAlign w:val="baseline"/>
          <w:rtl w:val="0"/>
        </w:rPr>
        <w:t xml:space="preserve"> </w:t>
      </w:r>
      <w:r w:rsidDel="00000000" w:rsidR="00000000" w:rsidRPr="00000000">
        <w:rPr>
          <w:rFonts w:ascii="Consolas" w:cs="Consolas" w:eastAsia="Consolas" w:hAnsi="Consolas"/>
          <w:b w:val="0"/>
          <w:i w:val="0"/>
          <w:smallCaps w:val="0"/>
          <w:strike w:val="0"/>
          <w:color w:val="dd5555"/>
          <w:sz w:val="21"/>
          <w:szCs w:val="21"/>
          <w:u w:val="none"/>
          <w:shd w:fill="auto" w:val="clear"/>
          <w:vertAlign w:val="baseline"/>
          <w:rtl w:val="0"/>
        </w:rPr>
        <w:t xml:space="preserve">NULL</w:t>
      </w:r>
      <w:r w:rsidDel="00000000" w:rsidR="00000000" w:rsidRPr="00000000">
        <w:rPr>
          <w:rFonts w:ascii="Consolas" w:cs="Consolas" w:eastAsia="Consolas" w:hAnsi="Consolas"/>
          <w:b w:val="0"/>
          <w:i w:val="0"/>
          <w:smallCaps w:val="0"/>
          <w:strike w:val="0"/>
          <w:color w:val="d1ccf1"/>
          <w:sz w:val="21"/>
          <w:szCs w:val="21"/>
          <w:u w:val="none"/>
          <w:shd w:fill="auto" w:val="clear"/>
          <w:vertAlign w:val="baseline"/>
          <w:rtl w:val="0"/>
        </w:rPr>
        <w:t xml:space="preserve">,</w:t>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2f2f2f" w:val="clear"/>
        <w:spacing w:after="0" w:before="0" w:line="278.00000000000006" w:lineRule="auto"/>
        <w:ind w:right="0"/>
        <w:jc w:val="left"/>
        <w:rPr>
          <w:rFonts w:ascii="Consolas" w:cs="Consolas" w:eastAsia="Consolas" w:hAnsi="Consolas"/>
          <w:b w:val="0"/>
          <w:i w:val="0"/>
          <w:smallCaps w:val="0"/>
          <w:strike w:val="0"/>
          <w:color w:val="d1ccf1"/>
          <w:sz w:val="21"/>
          <w:szCs w:val="21"/>
          <w:u w:val="none"/>
          <w:shd w:fill="auto" w:val="clear"/>
          <w:vertAlign w:val="baseline"/>
        </w:rPr>
      </w:pPr>
      <w:r w:rsidDel="00000000" w:rsidR="00000000" w:rsidRPr="00000000">
        <w:rPr>
          <w:rFonts w:ascii="Consolas" w:cs="Consolas" w:eastAsia="Consolas" w:hAnsi="Consolas"/>
          <w:b w:val="0"/>
          <w:i w:val="0"/>
          <w:smallCaps w:val="0"/>
          <w:strike w:val="0"/>
          <w:color w:val="d1ccf1"/>
          <w:sz w:val="21"/>
          <w:szCs w:val="21"/>
          <w:u w:val="none"/>
          <w:shd w:fill="auto" w:val="clear"/>
          <w:vertAlign w:val="baseline"/>
          <w:rtl w:val="0"/>
        </w:rPr>
        <w:t xml:space="preserve">  </w:t>
      </w:r>
      <w:r w:rsidDel="00000000" w:rsidR="00000000" w:rsidRPr="00000000">
        <w:rPr>
          <w:rFonts w:ascii="Consolas" w:cs="Consolas" w:eastAsia="Consolas" w:hAnsi="Consolas"/>
          <w:b w:val="0"/>
          <w:i w:val="0"/>
          <w:smallCaps w:val="0"/>
          <w:strike w:val="0"/>
          <w:color w:val="5ac16c"/>
          <w:sz w:val="21"/>
          <w:szCs w:val="21"/>
          <w:u w:val="none"/>
          <w:shd w:fill="auto" w:val="clear"/>
          <w:vertAlign w:val="baseline"/>
          <w:rtl w:val="0"/>
        </w:rPr>
        <w:t xml:space="preserve">`category`</w:t>
      </w:r>
      <w:r w:rsidDel="00000000" w:rsidR="00000000" w:rsidRPr="00000000">
        <w:rPr>
          <w:rFonts w:ascii="Consolas" w:cs="Consolas" w:eastAsia="Consolas" w:hAnsi="Consolas"/>
          <w:b w:val="0"/>
          <w:i w:val="0"/>
          <w:smallCaps w:val="0"/>
          <w:strike w:val="0"/>
          <w:color w:val="d1ccf1"/>
          <w:sz w:val="21"/>
          <w:szCs w:val="21"/>
          <w:u w:val="none"/>
          <w:shd w:fill="auto" w:val="clear"/>
          <w:vertAlign w:val="baseline"/>
          <w:rtl w:val="0"/>
        </w:rPr>
        <w:t xml:space="preserve"> text,</w:t>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2f2f2f" w:val="clear"/>
        <w:spacing w:after="0" w:before="0" w:line="278.00000000000006" w:lineRule="auto"/>
        <w:ind w:right="0"/>
        <w:jc w:val="left"/>
        <w:rPr>
          <w:rFonts w:ascii="Consolas" w:cs="Consolas" w:eastAsia="Consolas" w:hAnsi="Consolas"/>
          <w:b w:val="0"/>
          <w:i w:val="0"/>
          <w:smallCaps w:val="0"/>
          <w:strike w:val="0"/>
          <w:color w:val="d1ccf1"/>
          <w:sz w:val="21"/>
          <w:szCs w:val="21"/>
          <w:u w:val="none"/>
          <w:shd w:fill="auto" w:val="clear"/>
          <w:vertAlign w:val="baseline"/>
        </w:rPr>
      </w:pPr>
      <w:r w:rsidDel="00000000" w:rsidR="00000000" w:rsidRPr="00000000">
        <w:rPr>
          <w:rFonts w:ascii="Consolas" w:cs="Consolas" w:eastAsia="Consolas" w:hAnsi="Consolas"/>
          <w:b w:val="0"/>
          <w:i w:val="0"/>
          <w:smallCaps w:val="0"/>
          <w:strike w:val="0"/>
          <w:color w:val="d1ccf1"/>
          <w:sz w:val="21"/>
          <w:szCs w:val="21"/>
          <w:u w:val="none"/>
          <w:shd w:fill="auto" w:val="clear"/>
          <w:vertAlign w:val="baseline"/>
          <w:rtl w:val="0"/>
        </w:rPr>
        <w:t xml:space="preserve">  </w:t>
      </w:r>
      <w:r w:rsidDel="00000000" w:rsidR="00000000" w:rsidRPr="00000000">
        <w:rPr>
          <w:rFonts w:ascii="Consolas" w:cs="Consolas" w:eastAsia="Consolas" w:hAnsi="Consolas"/>
          <w:b w:val="0"/>
          <w:i w:val="0"/>
          <w:smallCaps w:val="0"/>
          <w:strike w:val="0"/>
          <w:color w:val="5ac16c"/>
          <w:sz w:val="21"/>
          <w:szCs w:val="21"/>
          <w:u w:val="none"/>
          <w:shd w:fill="auto" w:val="clear"/>
          <w:vertAlign w:val="baseline"/>
          <w:rtl w:val="0"/>
        </w:rPr>
        <w:t xml:space="preserve">`bidding_end_time`</w:t>
      </w:r>
      <w:r w:rsidDel="00000000" w:rsidR="00000000" w:rsidRPr="00000000">
        <w:rPr>
          <w:rFonts w:ascii="Consolas" w:cs="Consolas" w:eastAsia="Consolas" w:hAnsi="Consolas"/>
          <w:b w:val="0"/>
          <w:i w:val="0"/>
          <w:smallCaps w:val="0"/>
          <w:strike w:val="0"/>
          <w:color w:val="d1ccf1"/>
          <w:sz w:val="21"/>
          <w:szCs w:val="21"/>
          <w:u w:val="none"/>
          <w:shd w:fill="auto" w:val="clear"/>
          <w:vertAlign w:val="baseline"/>
          <w:rtl w:val="0"/>
        </w:rPr>
        <w:t xml:space="preserve"> timestamp </w:t>
      </w:r>
      <w:r w:rsidDel="00000000" w:rsidR="00000000" w:rsidRPr="00000000">
        <w:rPr>
          <w:rFonts w:ascii="Consolas" w:cs="Consolas" w:eastAsia="Consolas" w:hAnsi="Consolas"/>
          <w:b w:val="0"/>
          <w:i w:val="0"/>
          <w:smallCaps w:val="0"/>
          <w:strike w:val="0"/>
          <w:color w:val="dd5555"/>
          <w:sz w:val="21"/>
          <w:szCs w:val="21"/>
          <w:u w:val="none"/>
          <w:shd w:fill="auto" w:val="clear"/>
          <w:vertAlign w:val="baseline"/>
          <w:rtl w:val="0"/>
        </w:rPr>
        <w:t xml:space="preserve">NULL</w:t>
      </w:r>
      <w:r w:rsidDel="00000000" w:rsidR="00000000" w:rsidRPr="00000000">
        <w:rPr>
          <w:rFonts w:ascii="Consolas" w:cs="Consolas" w:eastAsia="Consolas" w:hAnsi="Consolas"/>
          <w:b w:val="0"/>
          <w:i w:val="0"/>
          <w:smallCaps w:val="0"/>
          <w:strike w:val="0"/>
          <w:color w:val="d1ccf1"/>
          <w:sz w:val="21"/>
          <w:szCs w:val="21"/>
          <w:u w:val="none"/>
          <w:shd w:fill="auto" w:val="clear"/>
          <w:vertAlign w:val="baseline"/>
          <w:rtl w:val="0"/>
        </w:rPr>
        <w:t xml:space="preserve"> </w:t>
      </w:r>
      <w:r w:rsidDel="00000000" w:rsidR="00000000" w:rsidRPr="00000000">
        <w:rPr>
          <w:rFonts w:ascii="Consolas" w:cs="Consolas" w:eastAsia="Consolas" w:hAnsi="Consolas"/>
          <w:b w:val="0"/>
          <w:i w:val="0"/>
          <w:smallCaps w:val="0"/>
          <w:strike w:val="0"/>
          <w:color w:val="dd5555"/>
          <w:sz w:val="21"/>
          <w:szCs w:val="21"/>
          <w:u w:val="none"/>
          <w:shd w:fill="auto" w:val="clear"/>
          <w:vertAlign w:val="baseline"/>
          <w:rtl w:val="0"/>
        </w:rPr>
        <w:t xml:space="preserve">DEFAULT</w:t>
      </w:r>
      <w:r w:rsidDel="00000000" w:rsidR="00000000" w:rsidRPr="00000000">
        <w:rPr>
          <w:rFonts w:ascii="Consolas" w:cs="Consolas" w:eastAsia="Consolas" w:hAnsi="Consolas"/>
          <w:b w:val="0"/>
          <w:i w:val="0"/>
          <w:smallCaps w:val="0"/>
          <w:strike w:val="0"/>
          <w:color w:val="d1ccf1"/>
          <w:sz w:val="21"/>
          <w:szCs w:val="21"/>
          <w:u w:val="none"/>
          <w:shd w:fill="auto" w:val="clear"/>
          <w:vertAlign w:val="baseline"/>
          <w:rtl w:val="0"/>
        </w:rPr>
        <w:t xml:space="preserve"> </w:t>
      </w:r>
      <w:r w:rsidDel="00000000" w:rsidR="00000000" w:rsidRPr="00000000">
        <w:rPr>
          <w:rFonts w:ascii="Consolas" w:cs="Consolas" w:eastAsia="Consolas" w:hAnsi="Consolas"/>
          <w:b w:val="0"/>
          <w:i w:val="0"/>
          <w:smallCaps w:val="0"/>
          <w:strike w:val="0"/>
          <w:color w:val="dd5555"/>
          <w:sz w:val="21"/>
          <w:szCs w:val="21"/>
          <w:u w:val="none"/>
          <w:shd w:fill="auto" w:val="clear"/>
          <w:vertAlign w:val="baseline"/>
          <w:rtl w:val="0"/>
        </w:rPr>
        <w:t xml:space="preserve">NULL</w:t>
      </w:r>
      <w:r w:rsidDel="00000000" w:rsidR="00000000" w:rsidRPr="00000000">
        <w:rPr>
          <w:rFonts w:ascii="Consolas" w:cs="Consolas" w:eastAsia="Consolas" w:hAnsi="Consolas"/>
          <w:b w:val="0"/>
          <w:i w:val="0"/>
          <w:smallCaps w:val="0"/>
          <w:strike w:val="0"/>
          <w:color w:val="d1ccf1"/>
          <w:sz w:val="21"/>
          <w:szCs w:val="21"/>
          <w:u w:val="none"/>
          <w:shd w:fill="auto" w:val="clear"/>
          <w:vertAlign w:val="baseline"/>
          <w:rtl w:val="0"/>
        </w:rPr>
        <w:t xml:space="preserve">,</w:t>
      </w:r>
    </w:p>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2f2f2f" w:val="clear"/>
        <w:spacing w:after="0" w:before="0" w:line="278.00000000000006" w:lineRule="auto"/>
        <w:ind w:right="0"/>
        <w:jc w:val="left"/>
        <w:rPr>
          <w:rFonts w:ascii="Consolas" w:cs="Consolas" w:eastAsia="Consolas" w:hAnsi="Consolas"/>
          <w:b w:val="0"/>
          <w:i w:val="0"/>
          <w:smallCaps w:val="0"/>
          <w:strike w:val="0"/>
          <w:color w:val="d1ccf1"/>
          <w:sz w:val="21"/>
          <w:szCs w:val="21"/>
          <w:u w:val="none"/>
          <w:shd w:fill="auto" w:val="clear"/>
          <w:vertAlign w:val="baseline"/>
        </w:rPr>
      </w:pPr>
      <w:r w:rsidDel="00000000" w:rsidR="00000000" w:rsidRPr="00000000">
        <w:rPr>
          <w:rFonts w:ascii="Consolas" w:cs="Consolas" w:eastAsia="Consolas" w:hAnsi="Consolas"/>
          <w:b w:val="0"/>
          <w:i w:val="0"/>
          <w:smallCaps w:val="0"/>
          <w:strike w:val="0"/>
          <w:color w:val="d1ccf1"/>
          <w:sz w:val="21"/>
          <w:szCs w:val="21"/>
          <w:u w:val="none"/>
          <w:shd w:fill="auto" w:val="clear"/>
          <w:vertAlign w:val="baseline"/>
          <w:rtl w:val="0"/>
        </w:rPr>
        <w:t xml:space="preserve">  </w:t>
      </w:r>
      <w:r w:rsidDel="00000000" w:rsidR="00000000" w:rsidRPr="00000000">
        <w:rPr>
          <w:rFonts w:ascii="Consolas" w:cs="Consolas" w:eastAsia="Consolas" w:hAnsi="Consolas"/>
          <w:b w:val="0"/>
          <w:i w:val="0"/>
          <w:smallCaps w:val="0"/>
          <w:strike w:val="0"/>
          <w:color w:val="5ac16c"/>
          <w:sz w:val="21"/>
          <w:szCs w:val="21"/>
          <w:u w:val="none"/>
          <w:shd w:fill="auto" w:val="clear"/>
          <w:vertAlign w:val="baseline"/>
          <w:rtl w:val="0"/>
        </w:rPr>
        <w:t xml:space="preserve">`author_image`</w:t>
      </w:r>
      <w:r w:rsidDel="00000000" w:rsidR="00000000" w:rsidRPr="00000000">
        <w:rPr>
          <w:rFonts w:ascii="Consolas" w:cs="Consolas" w:eastAsia="Consolas" w:hAnsi="Consolas"/>
          <w:b w:val="0"/>
          <w:i w:val="0"/>
          <w:smallCaps w:val="0"/>
          <w:strike w:val="0"/>
          <w:color w:val="d1ccf1"/>
          <w:sz w:val="21"/>
          <w:szCs w:val="21"/>
          <w:u w:val="none"/>
          <w:shd w:fill="auto" w:val="clear"/>
          <w:vertAlign w:val="baseline"/>
          <w:rtl w:val="0"/>
        </w:rPr>
        <w:t xml:space="preserve"> varchar(</w:t>
      </w:r>
      <w:r w:rsidDel="00000000" w:rsidR="00000000" w:rsidRPr="00000000">
        <w:rPr>
          <w:rFonts w:ascii="Consolas" w:cs="Consolas" w:eastAsia="Consolas" w:hAnsi="Consolas"/>
          <w:b w:val="0"/>
          <w:i w:val="0"/>
          <w:smallCaps w:val="0"/>
          <w:strike w:val="0"/>
          <w:color w:val="eee385"/>
          <w:sz w:val="21"/>
          <w:szCs w:val="21"/>
          <w:u w:val="none"/>
          <w:shd w:fill="auto" w:val="clear"/>
          <w:vertAlign w:val="baseline"/>
          <w:rtl w:val="0"/>
        </w:rPr>
        <w:t xml:space="preserve">500</w:t>
      </w:r>
      <w:r w:rsidDel="00000000" w:rsidR="00000000" w:rsidRPr="00000000">
        <w:rPr>
          <w:rFonts w:ascii="Consolas" w:cs="Consolas" w:eastAsia="Consolas" w:hAnsi="Consolas"/>
          <w:b w:val="0"/>
          <w:i w:val="0"/>
          <w:smallCaps w:val="0"/>
          <w:strike w:val="0"/>
          <w:color w:val="d1ccf1"/>
          <w:sz w:val="21"/>
          <w:szCs w:val="21"/>
          <w:u w:val="none"/>
          <w:shd w:fill="auto" w:val="clear"/>
          <w:vertAlign w:val="baseline"/>
          <w:rtl w:val="0"/>
        </w:rPr>
        <w:t xml:space="preserve">) </w:t>
      </w:r>
      <w:r w:rsidDel="00000000" w:rsidR="00000000" w:rsidRPr="00000000">
        <w:rPr>
          <w:rFonts w:ascii="Consolas" w:cs="Consolas" w:eastAsia="Consolas" w:hAnsi="Consolas"/>
          <w:b w:val="0"/>
          <w:i w:val="0"/>
          <w:smallCaps w:val="0"/>
          <w:strike w:val="0"/>
          <w:color w:val="dd5555"/>
          <w:sz w:val="21"/>
          <w:szCs w:val="21"/>
          <w:u w:val="none"/>
          <w:shd w:fill="auto" w:val="clear"/>
          <w:vertAlign w:val="baseline"/>
          <w:rtl w:val="0"/>
        </w:rPr>
        <w:t xml:space="preserve">DEFAULT</w:t>
      </w:r>
      <w:r w:rsidDel="00000000" w:rsidR="00000000" w:rsidRPr="00000000">
        <w:rPr>
          <w:rFonts w:ascii="Consolas" w:cs="Consolas" w:eastAsia="Consolas" w:hAnsi="Consolas"/>
          <w:b w:val="0"/>
          <w:i w:val="0"/>
          <w:smallCaps w:val="0"/>
          <w:strike w:val="0"/>
          <w:color w:val="d1ccf1"/>
          <w:sz w:val="21"/>
          <w:szCs w:val="21"/>
          <w:u w:val="none"/>
          <w:shd w:fill="auto" w:val="clear"/>
          <w:vertAlign w:val="baseline"/>
          <w:rtl w:val="0"/>
        </w:rPr>
        <w:t xml:space="preserve"> </w:t>
      </w:r>
      <w:r w:rsidDel="00000000" w:rsidR="00000000" w:rsidRPr="00000000">
        <w:rPr>
          <w:rFonts w:ascii="Consolas" w:cs="Consolas" w:eastAsia="Consolas" w:hAnsi="Consolas"/>
          <w:b w:val="0"/>
          <w:i w:val="0"/>
          <w:smallCaps w:val="0"/>
          <w:strike w:val="0"/>
          <w:color w:val="dd5555"/>
          <w:sz w:val="21"/>
          <w:szCs w:val="21"/>
          <w:u w:val="none"/>
          <w:shd w:fill="auto" w:val="clear"/>
          <w:vertAlign w:val="baseline"/>
          <w:rtl w:val="0"/>
        </w:rPr>
        <w:t xml:space="preserve">NULL</w:t>
      </w:r>
      <w:r w:rsidDel="00000000" w:rsidR="00000000" w:rsidRPr="00000000">
        <w:rPr>
          <w:rFonts w:ascii="Consolas" w:cs="Consolas" w:eastAsia="Consolas" w:hAnsi="Consolas"/>
          <w:b w:val="0"/>
          <w:i w:val="0"/>
          <w:smallCaps w:val="0"/>
          <w:strike w:val="0"/>
          <w:color w:val="d1ccf1"/>
          <w:sz w:val="21"/>
          <w:szCs w:val="21"/>
          <w:u w:val="none"/>
          <w:shd w:fill="auto" w:val="clear"/>
          <w:vertAlign w:val="baseline"/>
          <w:rtl w:val="0"/>
        </w:rPr>
        <w:t xml:space="preserve">,</w:t>
      </w:r>
    </w:p>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2f2f2f" w:val="clear"/>
        <w:spacing w:after="0" w:before="0" w:line="278.00000000000006" w:lineRule="auto"/>
        <w:ind w:right="0"/>
        <w:jc w:val="left"/>
        <w:rPr>
          <w:rFonts w:ascii="Consolas" w:cs="Consolas" w:eastAsia="Consolas" w:hAnsi="Consolas"/>
          <w:b w:val="0"/>
          <w:i w:val="0"/>
          <w:smallCaps w:val="0"/>
          <w:strike w:val="0"/>
          <w:color w:val="d1ccf1"/>
          <w:sz w:val="21"/>
          <w:szCs w:val="21"/>
          <w:u w:val="none"/>
          <w:shd w:fill="auto" w:val="clear"/>
          <w:vertAlign w:val="baseline"/>
        </w:rPr>
      </w:pPr>
      <w:r w:rsidDel="00000000" w:rsidR="00000000" w:rsidRPr="00000000">
        <w:rPr>
          <w:rFonts w:ascii="Consolas" w:cs="Consolas" w:eastAsia="Consolas" w:hAnsi="Consolas"/>
          <w:b w:val="0"/>
          <w:i w:val="0"/>
          <w:smallCaps w:val="0"/>
          <w:strike w:val="0"/>
          <w:color w:val="d1ccf1"/>
          <w:sz w:val="21"/>
          <w:szCs w:val="21"/>
          <w:u w:val="none"/>
          <w:shd w:fill="auto" w:val="clear"/>
          <w:vertAlign w:val="baseline"/>
          <w:rtl w:val="0"/>
        </w:rPr>
        <w:t xml:space="preserve">  </w:t>
      </w:r>
      <w:r w:rsidDel="00000000" w:rsidR="00000000" w:rsidRPr="00000000">
        <w:rPr>
          <w:rFonts w:ascii="Consolas" w:cs="Consolas" w:eastAsia="Consolas" w:hAnsi="Consolas"/>
          <w:b w:val="0"/>
          <w:i w:val="0"/>
          <w:smallCaps w:val="0"/>
          <w:strike w:val="0"/>
          <w:color w:val="dd5555"/>
          <w:sz w:val="21"/>
          <w:szCs w:val="21"/>
          <w:u w:val="none"/>
          <w:shd w:fill="auto" w:val="clear"/>
          <w:vertAlign w:val="baseline"/>
          <w:rtl w:val="0"/>
        </w:rPr>
        <w:t xml:space="preserve">PRIMARY KEY</w:t>
      </w:r>
      <w:r w:rsidDel="00000000" w:rsidR="00000000" w:rsidRPr="00000000">
        <w:rPr>
          <w:rFonts w:ascii="Consolas" w:cs="Consolas" w:eastAsia="Consolas" w:hAnsi="Consolas"/>
          <w:b w:val="0"/>
          <w:i w:val="0"/>
          <w:smallCaps w:val="0"/>
          <w:strike w:val="0"/>
          <w:color w:val="d1ccf1"/>
          <w:sz w:val="21"/>
          <w:szCs w:val="21"/>
          <w:u w:val="none"/>
          <w:shd w:fill="auto" w:val="clear"/>
          <w:vertAlign w:val="baseline"/>
          <w:rtl w:val="0"/>
        </w:rPr>
        <w:t xml:space="preserve"> (</w:t>
      </w:r>
      <w:r w:rsidDel="00000000" w:rsidR="00000000" w:rsidRPr="00000000">
        <w:rPr>
          <w:rFonts w:ascii="Consolas" w:cs="Consolas" w:eastAsia="Consolas" w:hAnsi="Consolas"/>
          <w:b w:val="0"/>
          <w:i w:val="0"/>
          <w:smallCaps w:val="0"/>
          <w:strike w:val="0"/>
          <w:color w:val="5ac16c"/>
          <w:sz w:val="21"/>
          <w:szCs w:val="21"/>
          <w:u w:val="none"/>
          <w:shd w:fill="auto" w:val="clear"/>
          <w:vertAlign w:val="baseline"/>
          <w:rtl w:val="0"/>
        </w:rPr>
        <w:t xml:space="preserve">`id`</w:t>
      </w:r>
      <w:r w:rsidDel="00000000" w:rsidR="00000000" w:rsidRPr="00000000">
        <w:rPr>
          <w:rFonts w:ascii="Consolas" w:cs="Consolas" w:eastAsia="Consolas" w:hAnsi="Consolas"/>
          <w:b w:val="0"/>
          <w:i w:val="0"/>
          <w:smallCaps w:val="0"/>
          <w:strike w:val="0"/>
          <w:color w:val="d1ccf1"/>
          <w:sz w:val="21"/>
          <w:szCs w:val="21"/>
          <w:u w:val="none"/>
          <w:shd w:fill="auto" w:val="clear"/>
          <w:vertAlign w:val="baseline"/>
          <w:rtl w:val="0"/>
        </w:rPr>
        <w:t xml:space="preserve">)</w:t>
      </w:r>
    </w:p>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2f2f2f" w:val="clear"/>
        <w:spacing w:after="0" w:before="0" w:line="278.00000000000006" w:lineRule="auto"/>
        <w:ind w:right="0"/>
        <w:jc w:val="left"/>
        <w:rPr>
          <w:rFonts w:ascii="Consolas" w:cs="Consolas" w:eastAsia="Consolas" w:hAnsi="Consolas"/>
          <w:b w:val="0"/>
          <w:i w:val="0"/>
          <w:smallCaps w:val="0"/>
          <w:strike w:val="0"/>
          <w:color w:val="d1ccf1"/>
          <w:sz w:val="21"/>
          <w:szCs w:val="21"/>
          <w:u w:val="none"/>
          <w:shd w:fill="auto" w:val="clear"/>
          <w:vertAlign w:val="baseline"/>
        </w:rPr>
      </w:pPr>
      <w:r w:rsidDel="00000000" w:rsidR="00000000" w:rsidRPr="00000000">
        <w:rPr>
          <w:rFonts w:ascii="Consolas" w:cs="Consolas" w:eastAsia="Consolas" w:hAnsi="Consolas"/>
          <w:b w:val="0"/>
          <w:i w:val="0"/>
          <w:smallCaps w:val="0"/>
          <w:strike w:val="0"/>
          <w:color w:val="d1ccf1"/>
          <w:sz w:val="21"/>
          <w:szCs w:val="21"/>
          <w:u w:val="none"/>
          <w:shd w:fill="auto" w:val="clear"/>
          <w:vertAlign w:val="baseline"/>
          <w:rtl w:val="0"/>
        </w:rPr>
        <w:t xml:space="preserve">) ENGINE</w:t>
      </w:r>
      <w:r w:rsidDel="00000000" w:rsidR="00000000" w:rsidRPr="00000000">
        <w:rPr>
          <w:rFonts w:ascii="Consolas" w:cs="Consolas" w:eastAsia="Consolas" w:hAnsi="Consolas"/>
          <w:b w:val="0"/>
          <w:i w:val="0"/>
          <w:smallCaps w:val="0"/>
          <w:strike w:val="0"/>
          <w:color w:val="dd5555"/>
          <w:sz w:val="21"/>
          <w:szCs w:val="21"/>
          <w:u w:val="none"/>
          <w:shd w:fill="auto" w:val="clear"/>
          <w:vertAlign w:val="baseline"/>
          <w:rtl w:val="0"/>
        </w:rPr>
        <w:t xml:space="preserve">=</w:t>
      </w:r>
      <w:r w:rsidDel="00000000" w:rsidR="00000000" w:rsidRPr="00000000">
        <w:rPr>
          <w:rFonts w:ascii="Consolas" w:cs="Consolas" w:eastAsia="Consolas" w:hAnsi="Consolas"/>
          <w:b w:val="0"/>
          <w:i w:val="0"/>
          <w:smallCaps w:val="0"/>
          <w:strike w:val="0"/>
          <w:color w:val="d1ccf1"/>
          <w:sz w:val="21"/>
          <w:szCs w:val="21"/>
          <w:u w:val="none"/>
          <w:shd w:fill="auto" w:val="clear"/>
          <w:vertAlign w:val="baseline"/>
          <w:rtl w:val="0"/>
        </w:rPr>
        <w:t xml:space="preserve">InnoDB AUTO_INCREMENT</w:t>
      </w:r>
      <w:r w:rsidDel="00000000" w:rsidR="00000000" w:rsidRPr="00000000">
        <w:rPr>
          <w:rFonts w:ascii="Consolas" w:cs="Consolas" w:eastAsia="Consolas" w:hAnsi="Consolas"/>
          <w:b w:val="0"/>
          <w:i w:val="0"/>
          <w:smallCaps w:val="0"/>
          <w:strike w:val="0"/>
          <w:color w:val="dd5555"/>
          <w:sz w:val="21"/>
          <w:szCs w:val="21"/>
          <w:u w:val="none"/>
          <w:shd w:fill="auto" w:val="clear"/>
          <w:vertAlign w:val="baseline"/>
          <w:rtl w:val="0"/>
        </w:rPr>
        <w:t xml:space="preserve">=</w:t>
      </w:r>
      <w:r w:rsidDel="00000000" w:rsidR="00000000" w:rsidRPr="00000000">
        <w:rPr>
          <w:rFonts w:ascii="Consolas" w:cs="Consolas" w:eastAsia="Consolas" w:hAnsi="Consolas"/>
          <w:b w:val="0"/>
          <w:i w:val="0"/>
          <w:smallCaps w:val="0"/>
          <w:strike w:val="0"/>
          <w:color w:val="eee385"/>
          <w:sz w:val="21"/>
          <w:szCs w:val="21"/>
          <w:u w:val="none"/>
          <w:shd w:fill="auto" w:val="clear"/>
          <w:vertAlign w:val="baseline"/>
          <w:rtl w:val="0"/>
        </w:rPr>
        <w:t xml:space="preserve">1</w:t>
      </w:r>
      <w:r w:rsidDel="00000000" w:rsidR="00000000" w:rsidRPr="00000000">
        <w:rPr>
          <w:rFonts w:ascii="Consolas" w:cs="Consolas" w:eastAsia="Consolas" w:hAnsi="Consolas"/>
          <w:b w:val="0"/>
          <w:i w:val="0"/>
          <w:smallCaps w:val="0"/>
          <w:strike w:val="0"/>
          <w:color w:val="d1ccf1"/>
          <w:sz w:val="21"/>
          <w:szCs w:val="21"/>
          <w:u w:val="none"/>
          <w:shd w:fill="auto" w:val="clear"/>
          <w:vertAlign w:val="baseline"/>
          <w:rtl w:val="0"/>
        </w:rPr>
        <w:t xml:space="preserve"> </w:t>
      </w:r>
      <w:r w:rsidDel="00000000" w:rsidR="00000000" w:rsidRPr="00000000">
        <w:rPr>
          <w:rFonts w:ascii="Consolas" w:cs="Consolas" w:eastAsia="Consolas" w:hAnsi="Consolas"/>
          <w:b w:val="0"/>
          <w:i w:val="0"/>
          <w:smallCaps w:val="0"/>
          <w:strike w:val="0"/>
          <w:color w:val="dd5555"/>
          <w:sz w:val="21"/>
          <w:szCs w:val="21"/>
          <w:u w:val="none"/>
          <w:shd w:fill="auto" w:val="clear"/>
          <w:vertAlign w:val="baseline"/>
          <w:rtl w:val="0"/>
        </w:rPr>
        <w:t xml:space="preserve">DEFAULT</w:t>
      </w:r>
      <w:r w:rsidDel="00000000" w:rsidR="00000000" w:rsidRPr="00000000">
        <w:rPr>
          <w:rFonts w:ascii="Consolas" w:cs="Consolas" w:eastAsia="Consolas" w:hAnsi="Consolas"/>
          <w:b w:val="0"/>
          <w:i w:val="0"/>
          <w:smallCaps w:val="0"/>
          <w:strike w:val="0"/>
          <w:color w:val="d1ccf1"/>
          <w:sz w:val="21"/>
          <w:szCs w:val="21"/>
          <w:u w:val="none"/>
          <w:shd w:fill="auto" w:val="clear"/>
          <w:vertAlign w:val="baseline"/>
          <w:rtl w:val="0"/>
        </w:rPr>
        <w:t xml:space="preserve"> CHARSET</w:t>
      </w:r>
      <w:r w:rsidDel="00000000" w:rsidR="00000000" w:rsidRPr="00000000">
        <w:rPr>
          <w:rFonts w:ascii="Consolas" w:cs="Consolas" w:eastAsia="Consolas" w:hAnsi="Consolas"/>
          <w:b w:val="0"/>
          <w:i w:val="0"/>
          <w:smallCaps w:val="0"/>
          <w:strike w:val="0"/>
          <w:color w:val="dd5555"/>
          <w:sz w:val="21"/>
          <w:szCs w:val="21"/>
          <w:u w:val="none"/>
          <w:shd w:fill="auto" w:val="clear"/>
          <w:vertAlign w:val="baseline"/>
          <w:rtl w:val="0"/>
        </w:rPr>
        <w:t xml:space="preserve">=</w:t>
      </w:r>
      <w:r w:rsidDel="00000000" w:rsidR="00000000" w:rsidRPr="00000000">
        <w:rPr>
          <w:rFonts w:ascii="Consolas" w:cs="Consolas" w:eastAsia="Consolas" w:hAnsi="Consolas"/>
          <w:b w:val="0"/>
          <w:i w:val="0"/>
          <w:smallCaps w:val="0"/>
          <w:strike w:val="0"/>
          <w:color w:val="d1ccf1"/>
          <w:sz w:val="21"/>
          <w:szCs w:val="21"/>
          <w:u w:val="none"/>
          <w:shd w:fill="auto" w:val="clear"/>
          <w:vertAlign w:val="baseline"/>
          <w:rtl w:val="0"/>
        </w:rPr>
        <w:t xml:space="preserve">utf8mb4 </w:t>
      </w:r>
      <w:r w:rsidDel="00000000" w:rsidR="00000000" w:rsidRPr="00000000">
        <w:rPr>
          <w:rFonts w:ascii="Consolas" w:cs="Consolas" w:eastAsia="Consolas" w:hAnsi="Consolas"/>
          <w:b w:val="0"/>
          <w:i w:val="0"/>
          <w:smallCaps w:val="0"/>
          <w:strike w:val="0"/>
          <w:color w:val="dd5555"/>
          <w:sz w:val="21"/>
          <w:szCs w:val="21"/>
          <w:u w:val="none"/>
          <w:shd w:fill="auto" w:val="clear"/>
          <w:vertAlign w:val="baseline"/>
          <w:rtl w:val="0"/>
        </w:rPr>
        <w:t xml:space="preserve">COLLATE=</w:t>
      </w:r>
      <w:r w:rsidDel="00000000" w:rsidR="00000000" w:rsidRPr="00000000">
        <w:rPr>
          <w:rFonts w:ascii="Consolas" w:cs="Consolas" w:eastAsia="Consolas" w:hAnsi="Consolas"/>
          <w:b w:val="0"/>
          <w:i w:val="0"/>
          <w:smallCaps w:val="0"/>
          <w:strike w:val="0"/>
          <w:color w:val="d1ccf1"/>
          <w:sz w:val="21"/>
          <w:szCs w:val="21"/>
          <w:u w:val="none"/>
          <w:shd w:fill="auto" w:val="clear"/>
          <w:vertAlign w:val="baseline"/>
          <w:rtl w:val="0"/>
        </w:rPr>
        <w:t xml:space="preserve">utf8mb4_0900_ai_ci;</w:t>
      </w:r>
    </w:p>
    <w:p w:rsidR="00000000" w:rsidDel="00000000" w:rsidP="00000000" w:rsidRDefault="00000000" w:rsidRPr="00000000" w14:paraId="0000002B">
      <w:pPr>
        <w:keepNext w:val="0"/>
        <w:keepLines w:val="0"/>
        <w:pageBreakBefore w:val="0"/>
        <w:widowControl w:val="1"/>
        <w:numPr>
          <w:ilvl w:val="1"/>
          <w:numId w:val="7"/>
        </w:numPr>
        <w:pBdr>
          <w:top w:space="0" w:sz="0" w:val="nil"/>
          <w:left w:space="0" w:sz="0" w:val="nil"/>
          <w:bottom w:space="0" w:sz="0" w:val="nil"/>
          <w:right w:space="0" w:sz="0" w:val="nil"/>
          <w:between w:space="0" w:sz="0" w:val="nil"/>
        </w:pBdr>
        <w:shd w:fill="auto" w:val="clear"/>
        <w:spacing w:after="0" w:before="0" w:line="278.00000000000006" w:lineRule="auto"/>
        <w:ind w:left="216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Then  (use the code in the file and paste into the terminal)</w:t>
      </w:r>
    </w:p>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2f2f2f" w:val="clear"/>
        <w:spacing w:after="0" w:before="0" w:line="278.00000000000006" w:lineRule="auto"/>
        <w:ind w:right="0"/>
        <w:jc w:val="left"/>
        <w:rPr>
          <w:rFonts w:ascii="Consolas" w:cs="Consolas" w:eastAsia="Consolas" w:hAnsi="Consolas"/>
          <w:b w:val="0"/>
          <w:i w:val="0"/>
          <w:smallCaps w:val="0"/>
          <w:strike w:val="0"/>
          <w:color w:val="d1ccf1"/>
          <w:sz w:val="21"/>
          <w:szCs w:val="21"/>
          <w:u w:val="none"/>
          <w:shd w:fill="auto" w:val="clear"/>
          <w:vertAlign w:val="baseline"/>
        </w:rPr>
      </w:pPr>
      <w:r w:rsidDel="00000000" w:rsidR="00000000" w:rsidRPr="00000000">
        <w:rPr>
          <w:rFonts w:ascii="Consolas" w:cs="Consolas" w:eastAsia="Consolas" w:hAnsi="Consolas"/>
          <w:b w:val="0"/>
          <w:i w:val="0"/>
          <w:smallCaps w:val="0"/>
          <w:strike w:val="0"/>
          <w:color w:val="dd5555"/>
          <w:sz w:val="21"/>
          <w:szCs w:val="21"/>
          <w:u w:val="none"/>
          <w:shd w:fill="auto" w:val="clear"/>
          <w:vertAlign w:val="baseline"/>
          <w:rtl w:val="0"/>
        </w:rPr>
        <w:t xml:space="preserve">CREATE</w:t>
      </w:r>
      <w:r w:rsidDel="00000000" w:rsidR="00000000" w:rsidRPr="00000000">
        <w:rPr>
          <w:rFonts w:ascii="Consolas" w:cs="Consolas" w:eastAsia="Consolas" w:hAnsi="Consolas"/>
          <w:b w:val="0"/>
          <w:i w:val="0"/>
          <w:smallCaps w:val="0"/>
          <w:strike w:val="0"/>
          <w:color w:val="d1ccf1"/>
          <w:sz w:val="21"/>
          <w:szCs w:val="21"/>
          <w:u w:val="none"/>
          <w:shd w:fill="auto" w:val="clear"/>
          <w:vertAlign w:val="baseline"/>
          <w:rtl w:val="0"/>
        </w:rPr>
        <w:t xml:space="preserve"> </w:t>
      </w:r>
      <w:r w:rsidDel="00000000" w:rsidR="00000000" w:rsidRPr="00000000">
        <w:rPr>
          <w:rFonts w:ascii="Consolas" w:cs="Consolas" w:eastAsia="Consolas" w:hAnsi="Consolas"/>
          <w:b w:val="0"/>
          <w:i w:val="0"/>
          <w:smallCaps w:val="0"/>
          <w:strike w:val="0"/>
          <w:color w:val="dd5555"/>
          <w:sz w:val="21"/>
          <w:szCs w:val="21"/>
          <w:u w:val="none"/>
          <w:shd w:fill="auto" w:val="clear"/>
          <w:vertAlign w:val="baseline"/>
          <w:rtl w:val="0"/>
        </w:rPr>
        <w:t xml:space="preserve">TABLE</w:t>
      </w:r>
      <w:r w:rsidDel="00000000" w:rsidR="00000000" w:rsidRPr="00000000">
        <w:rPr>
          <w:rFonts w:ascii="Consolas" w:cs="Consolas" w:eastAsia="Consolas" w:hAnsi="Consolas"/>
          <w:b w:val="0"/>
          <w:i w:val="0"/>
          <w:smallCaps w:val="0"/>
          <w:strike w:val="0"/>
          <w:color w:val="d1ccf1"/>
          <w:sz w:val="21"/>
          <w:szCs w:val="21"/>
          <w:u w:val="none"/>
          <w:shd w:fill="auto" w:val="clear"/>
          <w:vertAlign w:val="baseline"/>
          <w:rtl w:val="0"/>
        </w:rPr>
        <w:t xml:space="preserve"> `transactions` (</w:t>
      </w:r>
    </w:p>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2f2f2f" w:val="clear"/>
        <w:spacing w:after="0" w:before="0" w:line="278.00000000000006" w:lineRule="auto"/>
        <w:ind w:right="0"/>
        <w:jc w:val="left"/>
        <w:rPr>
          <w:rFonts w:ascii="Consolas" w:cs="Consolas" w:eastAsia="Consolas" w:hAnsi="Consolas"/>
          <w:b w:val="0"/>
          <w:i w:val="0"/>
          <w:smallCaps w:val="0"/>
          <w:strike w:val="0"/>
          <w:color w:val="d1ccf1"/>
          <w:sz w:val="21"/>
          <w:szCs w:val="21"/>
          <w:u w:val="none"/>
          <w:shd w:fill="auto" w:val="clear"/>
          <w:vertAlign w:val="baseline"/>
        </w:rPr>
      </w:pPr>
      <w:r w:rsidDel="00000000" w:rsidR="00000000" w:rsidRPr="00000000">
        <w:rPr>
          <w:rFonts w:ascii="Consolas" w:cs="Consolas" w:eastAsia="Consolas" w:hAnsi="Consolas"/>
          <w:b w:val="0"/>
          <w:i w:val="0"/>
          <w:smallCaps w:val="0"/>
          <w:strike w:val="0"/>
          <w:color w:val="d1ccf1"/>
          <w:sz w:val="21"/>
          <w:szCs w:val="21"/>
          <w:u w:val="none"/>
          <w:shd w:fill="auto" w:val="clear"/>
          <w:vertAlign w:val="baseline"/>
          <w:rtl w:val="0"/>
        </w:rPr>
        <w:t xml:space="preserve">  </w:t>
      </w:r>
      <w:r w:rsidDel="00000000" w:rsidR="00000000" w:rsidRPr="00000000">
        <w:rPr>
          <w:rFonts w:ascii="Consolas" w:cs="Consolas" w:eastAsia="Consolas" w:hAnsi="Consolas"/>
          <w:b w:val="0"/>
          <w:i w:val="0"/>
          <w:smallCaps w:val="0"/>
          <w:strike w:val="0"/>
          <w:color w:val="5ac16c"/>
          <w:sz w:val="21"/>
          <w:szCs w:val="21"/>
          <w:u w:val="none"/>
          <w:shd w:fill="auto" w:val="clear"/>
          <w:vertAlign w:val="baseline"/>
          <w:rtl w:val="0"/>
        </w:rPr>
        <w:t xml:space="preserve">`id`</w:t>
      </w:r>
      <w:r w:rsidDel="00000000" w:rsidR="00000000" w:rsidRPr="00000000">
        <w:rPr>
          <w:rFonts w:ascii="Consolas" w:cs="Consolas" w:eastAsia="Consolas" w:hAnsi="Consolas"/>
          <w:b w:val="0"/>
          <w:i w:val="0"/>
          <w:smallCaps w:val="0"/>
          <w:strike w:val="0"/>
          <w:color w:val="d1ccf1"/>
          <w:sz w:val="21"/>
          <w:szCs w:val="21"/>
          <w:u w:val="none"/>
          <w:shd w:fill="auto" w:val="clear"/>
          <w:vertAlign w:val="baseline"/>
          <w:rtl w:val="0"/>
        </w:rPr>
        <w:t xml:space="preserve"> int </w:t>
      </w:r>
      <w:r w:rsidDel="00000000" w:rsidR="00000000" w:rsidRPr="00000000">
        <w:rPr>
          <w:rFonts w:ascii="Consolas" w:cs="Consolas" w:eastAsia="Consolas" w:hAnsi="Consolas"/>
          <w:b w:val="0"/>
          <w:i w:val="0"/>
          <w:smallCaps w:val="0"/>
          <w:strike w:val="0"/>
          <w:color w:val="dd5555"/>
          <w:sz w:val="21"/>
          <w:szCs w:val="21"/>
          <w:u w:val="none"/>
          <w:shd w:fill="auto" w:val="clear"/>
          <w:vertAlign w:val="baseline"/>
          <w:rtl w:val="0"/>
        </w:rPr>
        <w:t xml:space="preserve">NOT NULL</w:t>
      </w:r>
      <w:r w:rsidDel="00000000" w:rsidR="00000000" w:rsidRPr="00000000">
        <w:rPr>
          <w:rFonts w:ascii="Consolas" w:cs="Consolas" w:eastAsia="Consolas" w:hAnsi="Consolas"/>
          <w:b w:val="0"/>
          <w:i w:val="0"/>
          <w:smallCaps w:val="0"/>
          <w:strike w:val="0"/>
          <w:color w:val="d1ccf1"/>
          <w:sz w:val="21"/>
          <w:szCs w:val="21"/>
          <w:u w:val="none"/>
          <w:shd w:fill="auto" w:val="clear"/>
          <w:vertAlign w:val="baseline"/>
          <w:rtl w:val="0"/>
        </w:rPr>
        <w:t xml:space="preserve"> AUTO_INCREMENT,</w:t>
      </w:r>
    </w:p>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2f2f2f" w:val="clear"/>
        <w:spacing w:after="0" w:before="0" w:line="278.00000000000006" w:lineRule="auto"/>
        <w:ind w:right="0"/>
        <w:jc w:val="left"/>
        <w:rPr>
          <w:rFonts w:ascii="Consolas" w:cs="Consolas" w:eastAsia="Consolas" w:hAnsi="Consolas"/>
          <w:b w:val="0"/>
          <w:i w:val="0"/>
          <w:smallCaps w:val="0"/>
          <w:strike w:val="0"/>
          <w:color w:val="d1ccf1"/>
          <w:sz w:val="21"/>
          <w:szCs w:val="21"/>
          <w:u w:val="none"/>
          <w:shd w:fill="auto" w:val="clear"/>
          <w:vertAlign w:val="baseline"/>
        </w:rPr>
      </w:pPr>
      <w:r w:rsidDel="00000000" w:rsidR="00000000" w:rsidRPr="00000000">
        <w:rPr>
          <w:rFonts w:ascii="Consolas" w:cs="Consolas" w:eastAsia="Consolas" w:hAnsi="Consolas"/>
          <w:b w:val="0"/>
          <w:i w:val="0"/>
          <w:smallCaps w:val="0"/>
          <w:strike w:val="0"/>
          <w:color w:val="d1ccf1"/>
          <w:sz w:val="21"/>
          <w:szCs w:val="21"/>
          <w:u w:val="none"/>
          <w:shd w:fill="auto" w:val="clear"/>
          <w:vertAlign w:val="baseline"/>
          <w:rtl w:val="0"/>
        </w:rPr>
        <w:t xml:space="preserve">  </w:t>
      </w:r>
      <w:r w:rsidDel="00000000" w:rsidR="00000000" w:rsidRPr="00000000">
        <w:rPr>
          <w:rFonts w:ascii="Consolas" w:cs="Consolas" w:eastAsia="Consolas" w:hAnsi="Consolas"/>
          <w:b w:val="0"/>
          <w:i w:val="0"/>
          <w:smallCaps w:val="0"/>
          <w:strike w:val="0"/>
          <w:color w:val="5ac16c"/>
          <w:sz w:val="21"/>
          <w:szCs w:val="21"/>
          <w:u w:val="none"/>
          <w:shd w:fill="auto" w:val="clear"/>
          <w:vertAlign w:val="baseline"/>
          <w:rtl w:val="0"/>
        </w:rPr>
        <w:t xml:space="preserve">`item_id`</w:t>
      </w:r>
      <w:r w:rsidDel="00000000" w:rsidR="00000000" w:rsidRPr="00000000">
        <w:rPr>
          <w:rFonts w:ascii="Consolas" w:cs="Consolas" w:eastAsia="Consolas" w:hAnsi="Consolas"/>
          <w:b w:val="0"/>
          <w:i w:val="0"/>
          <w:smallCaps w:val="0"/>
          <w:strike w:val="0"/>
          <w:color w:val="d1ccf1"/>
          <w:sz w:val="21"/>
          <w:szCs w:val="21"/>
          <w:u w:val="none"/>
          <w:shd w:fill="auto" w:val="clear"/>
          <w:vertAlign w:val="baseline"/>
          <w:rtl w:val="0"/>
        </w:rPr>
        <w:t xml:space="preserve"> int </w:t>
      </w:r>
      <w:r w:rsidDel="00000000" w:rsidR="00000000" w:rsidRPr="00000000">
        <w:rPr>
          <w:rFonts w:ascii="Consolas" w:cs="Consolas" w:eastAsia="Consolas" w:hAnsi="Consolas"/>
          <w:b w:val="0"/>
          <w:i w:val="0"/>
          <w:smallCaps w:val="0"/>
          <w:strike w:val="0"/>
          <w:color w:val="dd5555"/>
          <w:sz w:val="21"/>
          <w:szCs w:val="21"/>
          <w:u w:val="none"/>
          <w:shd w:fill="auto" w:val="clear"/>
          <w:vertAlign w:val="baseline"/>
          <w:rtl w:val="0"/>
        </w:rPr>
        <w:t xml:space="preserve">DEFAULT</w:t>
      </w:r>
      <w:r w:rsidDel="00000000" w:rsidR="00000000" w:rsidRPr="00000000">
        <w:rPr>
          <w:rFonts w:ascii="Consolas" w:cs="Consolas" w:eastAsia="Consolas" w:hAnsi="Consolas"/>
          <w:b w:val="0"/>
          <w:i w:val="0"/>
          <w:smallCaps w:val="0"/>
          <w:strike w:val="0"/>
          <w:color w:val="d1ccf1"/>
          <w:sz w:val="21"/>
          <w:szCs w:val="21"/>
          <w:u w:val="none"/>
          <w:shd w:fill="auto" w:val="clear"/>
          <w:vertAlign w:val="baseline"/>
          <w:rtl w:val="0"/>
        </w:rPr>
        <w:t xml:space="preserve"> </w:t>
      </w:r>
      <w:r w:rsidDel="00000000" w:rsidR="00000000" w:rsidRPr="00000000">
        <w:rPr>
          <w:rFonts w:ascii="Consolas" w:cs="Consolas" w:eastAsia="Consolas" w:hAnsi="Consolas"/>
          <w:b w:val="0"/>
          <w:i w:val="0"/>
          <w:smallCaps w:val="0"/>
          <w:strike w:val="0"/>
          <w:color w:val="dd5555"/>
          <w:sz w:val="21"/>
          <w:szCs w:val="21"/>
          <w:u w:val="none"/>
          <w:shd w:fill="auto" w:val="clear"/>
          <w:vertAlign w:val="baseline"/>
          <w:rtl w:val="0"/>
        </w:rPr>
        <w:t xml:space="preserve">NULL</w:t>
      </w:r>
      <w:r w:rsidDel="00000000" w:rsidR="00000000" w:rsidRPr="00000000">
        <w:rPr>
          <w:rFonts w:ascii="Consolas" w:cs="Consolas" w:eastAsia="Consolas" w:hAnsi="Consolas"/>
          <w:b w:val="0"/>
          <w:i w:val="0"/>
          <w:smallCaps w:val="0"/>
          <w:strike w:val="0"/>
          <w:color w:val="d1ccf1"/>
          <w:sz w:val="21"/>
          <w:szCs w:val="21"/>
          <w:u w:val="none"/>
          <w:shd w:fill="auto" w:val="clear"/>
          <w:vertAlign w:val="baseline"/>
          <w:rtl w:val="0"/>
        </w:rPr>
        <w:t xml:space="preserve">,</w:t>
      </w:r>
    </w:p>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2f2f2f" w:val="clear"/>
        <w:spacing w:after="0" w:before="0" w:line="278.00000000000006" w:lineRule="auto"/>
        <w:ind w:right="0"/>
        <w:jc w:val="left"/>
        <w:rPr>
          <w:rFonts w:ascii="Consolas" w:cs="Consolas" w:eastAsia="Consolas" w:hAnsi="Consolas"/>
          <w:b w:val="0"/>
          <w:i w:val="0"/>
          <w:smallCaps w:val="0"/>
          <w:strike w:val="0"/>
          <w:color w:val="d1ccf1"/>
          <w:sz w:val="21"/>
          <w:szCs w:val="21"/>
          <w:u w:val="none"/>
          <w:shd w:fill="auto" w:val="clear"/>
          <w:vertAlign w:val="baseline"/>
        </w:rPr>
      </w:pPr>
      <w:r w:rsidDel="00000000" w:rsidR="00000000" w:rsidRPr="00000000">
        <w:rPr>
          <w:rFonts w:ascii="Consolas" w:cs="Consolas" w:eastAsia="Consolas" w:hAnsi="Consolas"/>
          <w:b w:val="0"/>
          <w:i w:val="0"/>
          <w:smallCaps w:val="0"/>
          <w:strike w:val="0"/>
          <w:color w:val="d1ccf1"/>
          <w:sz w:val="21"/>
          <w:szCs w:val="21"/>
          <w:u w:val="none"/>
          <w:shd w:fill="auto" w:val="clear"/>
          <w:vertAlign w:val="baseline"/>
          <w:rtl w:val="0"/>
        </w:rPr>
        <w:t xml:space="preserve">  </w:t>
      </w:r>
      <w:r w:rsidDel="00000000" w:rsidR="00000000" w:rsidRPr="00000000">
        <w:rPr>
          <w:rFonts w:ascii="Consolas" w:cs="Consolas" w:eastAsia="Consolas" w:hAnsi="Consolas"/>
          <w:b w:val="0"/>
          <w:i w:val="0"/>
          <w:smallCaps w:val="0"/>
          <w:strike w:val="0"/>
          <w:color w:val="5ac16c"/>
          <w:sz w:val="21"/>
          <w:szCs w:val="21"/>
          <w:u w:val="none"/>
          <w:shd w:fill="auto" w:val="clear"/>
          <w:vertAlign w:val="baseline"/>
          <w:rtl w:val="0"/>
        </w:rPr>
        <w:t xml:space="preserve">`item_name`</w:t>
      </w:r>
      <w:r w:rsidDel="00000000" w:rsidR="00000000" w:rsidRPr="00000000">
        <w:rPr>
          <w:rFonts w:ascii="Consolas" w:cs="Consolas" w:eastAsia="Consolas" w:hAnsi="Consolas"/>
          <w:b w:val="0"/>
          <w:i w:val="0"/>
          <w:smallCaps w:val="0"/>
          <w:strike w:val="0"/>
          <w:color w:val="d1ccf1"/>
          <w:sz w:val="21"/>
          <w:szCs w:val="21"/>
          <w:u w:val="none"/>
          <w:shd w:fill="auto" w:val="clear"/>
          <w:vertAlign w:val="baseline"/>
          <w:rtl w:val="0"/>
        </w:rPr>
        <w:t xml:space="preserve"> varchar(</w:t>
      </w:r>
      <w:r w:rsidDel="00000000" w:rsidR="00000000" w:rsidRPr="00000000">
        <w:rPr>
          <w:rFonts w:ascii="Consolas" w:cs="Consolas" w:eastAsia="Consolas" w:hAnsi="Consolas"/>
          <w:b w:val="0"/>
          <w:i w:val="0"/>
          <w:smallCaps w:val="0"/>
          <w:strike w:val="0"/>
          <w:color w:val="eee385"/>
          <w:sz w:val="21"/>
          <w:szCs w:val="21"/>
          <w:u w:val="none"/>
          <w:shd w:fill="auto" w:val="clear"/>
          <w:vertAlign w:val="baseline"/>
          <w:rtl w:val="0"/>
        </w:rPr>
        <w:t xml:space="preserve">255</w:t>
      </w:r>
      <w:r w:rsidDel="00000000" w:rsidR="00000000" w:rsidRPr="00000000">
        <w:rPr>
          <w:rFonts w:ascii="Consolas" w:cs="Consolas" w:eastAsia="Consolas" w:hAnsi="Consolas"/>
          <w:b w:val="0"/>
          <w:i w:val="0"/>
          <w:smallCaps w:val="0"/>
          <w:strike w:val="0"/>
          <w:color w:val="d1ccf1"/>
          <w:sz w:val="21"/>
          <w:szCs w:val="21"/>
          <w:u w:val="none"/>
          <w:shd w:fill="auto" w:val="clear"/>
          <w:vertAlign w:val="baseline"/>
          <w:rtl w:val="0"/>
        </w:rPr>
        <w:t xml:space="preserve">) </w:t>
      </w:r>
      <w:r w:rsidDel="00000000" w:rsidR="00000000" w:rsidRPr="00000000">
        <w:rPr>
          <w:rFonts w:ascii="Consolas" w:cs="Consolas" w:eastAsia="Consolas" w:hAnsi="Consolas"/>
          <w:b w:val="0"/>
          <w:i w:val="0"/>
          <w:smallCaps w:val="0"/>
          <w:strike w:val="0"/>
          <w:color w:val="dd5555"/>
          <w:sz w:val="21"/>
          <w:szCs w:val="21"/>
          <w:u w:val="none"/>
          <w:shd w:fill="auto" w:val="clear"/>
          <w:vertAlign w:val="baseline"/>
          <w:rtl w:val="0"/>
        </w:rPr>
        <w:t xml:space="preserve">DEFAULT</w:t>
      </w:r>
      <w:r w:rsidDel="00000000" w:rsidR="00000000" w:rsidRPr="00000000">
        <w:rPr>
          <w:rFonts w:ascii="Consolas" w:cs="Consolas" w:eastAsia="Consolas" w:hAnsi="Consolas"/>
          <w:b w:val="0"/>
          <w:i w:val="0"/>
          <w:smallCaps w:val="0"/>
          <w:strike w:val="0"/>
          <w:color w:val="d1ccf1"/>
          <w:sz w:val="21"/>
          <w:szCs w:val="21"/>
          <w:u w:val="none"/>
          <w:shd w:fill="auto" w:val="clear"/>
          <w:vertAlign w:val="baseline"/>
          <w:rtl w:val="0"/>
        </w:rPr>
        <w:t xml:space="preserve"> </w:t>
      </w:r>
      <w:r w:rsidDel="00000000" w:rsidR="00000000" w:rsidRPr="00000000">
        <w:rPr>
          <w:rFonts w:ascii="Consolas" w:cs="Consolas" w:eastAsia="Consolas" w:hAnsi="Consolas"/>
          <w:b w:val="0"/>
          <w:i w:val="0"/>
          <w:smallCaps w:val="0"/>
          <w:strike w:val="0"/>
          <w:color w:val="dd5555"/>
          <w:sz w:val="21"/>
          <w:szCs w:val="21"/>
          <w:u w:val="none"/>
          <w:shd w:fill="auto" w:val="clear"/>
          <w:vertAlign w:val="baseline"/>
          <w:rtl w:val="0"/>
        </w:rPr>
        <w:t xml:space="preserve">NULL</w:t>
      </w:r>
      <w:r w:rsidDel="00000000" w:rsidR="00000000" w:rsidRPr="00000000">
        <w:rPr>
          <w:rFonts w:ascii="Consolas" w:cs="Consolas" w:eastAsia="Consolas" w:hAnsi="Consolas"/>
          <w:b w:val="0"/>
          <w:i w:val="0"/>
          <w:smallCaps w:val="0"/>
          <w:strike w:val="0"/>
          <w:color w:val="d1ccf1"/>
          <w:sz w:val="21"/>
          <w:szCs w:val="21"/>
          <w:u w:val="none"/>
          <w:shd w:fill="auto" w:val="clear"/>
          <w:vertAlign w:val="baseline"/>
          <w:rtl w:val="0"/>
        </w:rPr>
        <w:t xml:space="preserve">,</w:t>
      </w:r>
    </w:p>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2f2f2f" w:val="clear"/>
        <w:spacing w:after="0" w:before="0" w:line="278.00000000000006" w:lineRule="auto"/>
        <w:ind w:right="0"/>
        <w:jc w:val="left"/>
        <w:rPr>
          <w:rFonts w:ascii="Consolas" w:cs="Consolas" w:eastAsia="Consolas" w:hAnsi="Consolas"/>
          <w:b w:val="0"/>
          <w:i w:val="0"/>
          <w:smallCaps w:val="0"/>
          <w:strike w:val="0"/>
          <w:color w:val="d1ccf1"/>
          <w:sz w:val="21"/>
          <w:szCs w:val="21"/>
          <w:u w:val="none"/>
          <w:shd w:fill="auto" w:val="clear"/>
          <w:vertAlign w:val="baseline"/>
        </w:rPr>
      </w:pPr>
      <w:r w:rsidDel="00000000" w:rsidR="00000000" w:rsidRPr="00000000">
        <w:rPr>
          <w:rFonts w:ascii="Consolas" w:cs="Consolas" w:eastAsia="Consolas" w:hAnsi="Consolas"/>
          <w:b w:val="0"/>
          <w:i w:val="0"/>
          <w:smallCaps w:val="0"/>
          <w:strike w:val="0"/>
          <w:color w:val="d1ccf1"/>
          <w:sz w:val="21"/>
          <w:szCs w:val="21"/>
          <w:u w:val="none"/>
          <w:shd w:fill="auto" w:val="clear"/>
          <w:vertAlign w:val="baseline"/>
          <w:rtl w:val="0"/>
        </w:rPr>
        <w:t xml:space="preserve">  </w:t>
      </w:r>
      <w:r w:rsidDel="00000000" w:rsidR="00000000" w:rsidRPr="00000000">
        <w:rPr>
          <w:rFonts w:ascii="Consolas" w:cs="Consolas" w:eastAsia="Consolas" w:hAnsi="Consolas"/>
          <w:b w:val="0"/>
          <w:i w:val="0"/>
          <w:smallCaps w:val="0"/>
          <w:strike w:val="0"/>
          <w:color w:val="5ac16c"/>
          <w:sz w:val="21"/>
          <w:szCs w:val="21"/>
          <w:u w:val="none"/>
          <w:shd w:fill="auto" w:val="clear"/>
          <w:vertAlign w:val="baseline"/>
          <w:rtl w:val="0"/>
        </w:rPr>
        <w:t xml:space="preserve">`bid_amount`</w:t>
      </w:r>
      <w:r w:rsidDel="00000000" w:rsidR="00000000" w:rsidRPr="00000000">
        <w:rPr>
          <w:rFonts w:ascii="Consolas" w:cs="Consolas" w:eastAsia="Consolas" w:hAnsi="Consolas"/>
          <w:b w:val="0"/>
          <w:i w:val="0"/>
          <w:smallCaps w:val="0"/>
          <w:strike w:val="0"/>
          <w:color w:val="d1ccf1"/>
          <w:sz w:val="21"/>
          <w:szCs w:val="21"/>
          <w:u w:val="none"/>
          <w:shd w:fill="auto" w:val="clear"/>
          <w:vertAlign w:val="baseline"/>
          <w:rtl w:val="0"/>
        </w:rPr>
        <w:t xml:space="preserve"> decimal(</w:t>
      </w:r>
      <w:r w:rsidDel="00000000" w:rsidR="00000000" w:rsidRPr="00000000">
        <w:rPr>
          <w:rFonts w:ascii="Consolas" w:cs="Consolas" w:eastAsia="Consolas" w:hAnsi="Consolas"/>
          <w:b w:val="0"/>
          <w:i w:val="0"/>
          <w:smallCaps w:val="0"/>
          <w:strike w:val="0"/>
          <w:color w:val="eee385"/>
          <w:sz w:val="21"/>
          <w:szCs w:val="21"/>
          <w:u w:val="none"/>
          <w:shd w:fill="auto" w:val="clear"/>
          <w:vertAlign w:val="baseline"/>
          <w:rtl w:val="0"/>
        </w:rPr>
        <w:t xml:space="preserve">18</w:t>
      </w:r>
      <w:r w:rsidDel="00000000" w:rsidR="00000000" w:rsidRPr="00000000">
        <w:rPr>
          <w:rFonts w:ascii="Consolas" w:cs="Consolas" w:eastAsia="Consolas" w:hAnsi="Consolas"/>
          <w:b w:val="0"/>
          <w:i w:val="0"/>
          <w:smallCaps w:val="0"/>
          <w:strike w:val="0"/>
          <w:color w:val="d1ccf1"/>
          <w:sz w:val="21"/>
          <w:szCs w:val="21"/>
          <w:u w:val="none"/>
          <w:shd w:fill="auto" w:val="clear"/>
          <w:vertAlign w:val="baseline"/>
          <w:rtl w:val="0"/>
        </w:rPr>
        <w:t xml:space="preserve">,</w:t>
      </w:r>
      <w:r w:rsidDel="00000000" w:rsidR="00000000" w:rsidRPr="00000000">
        <w:rPr>
          <w:rFonts w:ascii="Consolas" w:cs="Consolas" w:eastAsia="Consolas" w:hAnsi="Consolas"/>
          <w:b w:val="0"/>
          <w:i w:val="0"/>
          <w:smallCaps w:val="0"/>
          <w:strike w:val="0"/>
          <w:color w:val="eee385"/>
          <w:sz w:val="21"/>
          <w:szCs w:val="21"/>
          <w:u w:val="none"/>
          <w:shd w:fill="auto" w:val="clear"/>
          <w:vertAlign w:val="baseline"/>
          <w:rtl w:val="0"/>
        </w:rPr>
        <w:t xml:space="preserve">8</w:t>
      </w:r>
      <w:r w:rsidDel="00000000" w:rsidR="00000000" w:rsidRPr="00000000">
        <w:rPr>
          <w:rFonts w:ascii="Consolas" w:cs="Consolas" w:eastAsia="Consolas" w:hAnsi="Consolas"/>
          <w:b w:val="0"/>
          <w:i w:val="0"/>
          <w:smallCaps w:val="0"/>
          <w:strike w:val="0"/>
          <w:color w:val="d1ccf1"/>
          <w:sz w:val="21"/>
          <w:szCs w:val="21"/>
          <w:u w:val="none"/>
          <w:shd w:fill="auto" w:val="clear"/>
          <w:vertAlign w:val="baseline"/>
          <w:rtl w:val="0"/>
        </w:rPr>
        <w:t xml:space="preserve">) </w:t>
      </w:r>
      <w:r w:rsidDel="00000000" w:rsidR="00000000" w:rsidRPr="00000000">
        <w:rPr>
          <w:rFonts w:ascii="Consolas" w:cs="Consolas" w:eastAsia="Consolas" w:hAnsi="Consolas"/>
          <w:b w:val="0"/>
          <w:i w:val="0"/>
          <w:smallCaps w:val="0"/>
          <w:strike w:val="0"/>
          <w:color w:val="dd5555"/>
          <w:sz w:val="21"/>
          <w:szCs w:val="21"/>
          <w:u w:val="none"/>
          <w:shd w:fill="auto" w:val="clear"/>
          <w:vertAlign w:val="baseline"/>
          <w:rtl w:val="0"/>
        </w:rPr>
        <w:t xml:space="preserve">DEFAULT</w:t>
      </w:r>
      <w:r w:rsidDel="00000000" w:rsidR="00000000" w:rsidRPr="00000000">
        <w:rPr>
          <w:rFonts w:ascii="Consolas" w:cs="Consolas" w:eastAsia="Consolas" w:hAnsi="Consolas"/>
          <w:b w:val="0"/>
          <w:i w:val="0"/>
          <w:smallCaps w:val="0"/>
          <w:strike w:val="0"/>
          <w:color w:val="d1ccf1"/>
          <w:sz w:val="21"/>
          <w:szCs w:val="21"/>
          <w:u w:val="none"/>
          <w:shd w:fill="auto" w:val="clear"/>
          <w:vertAlign w:val="baseline"/>
          <w:rtl w:val="0"/>
        </w:rPr>
        <w:t xml:space="preserve"> </w:t>
      </w:r>
      <w:r w:rsidDel="00000000" w:rsidR="00000000" w:rsidRPr="00000000">
        <w:rPr>
          <w:rFonts w:ascii="Consolas" w:cs="Consolas" w:eastAsia="Consolas" w:hAnsi="Consolas"/>
          <w:b w:val="0"/>
          <w:i w:val="0"/>
          <w:smallCaps w:val="0"/>
          <w:strike w:val="0"/>
          <w:color w:val="dd5555"/>
          <w:sz w:val="21"/>
          <w:szCs w:val="21"/>
          <w:u w:val="none"/>
          <w:shd w:fill="auto" w:val="clear"/>
          <w:vertAlign w:val="baseline"/>
          <w:rtl w:val="0"/>
        </w:rPr>
        <w:t xml:space="preserve">NULL</w:t>
      </w:r>
      <w:r w:rsidDel="00000000" w:rsidR="00000000" w:rsidRPr="00000000">
        <w:rPr>
          <w:rFonts w:ascii="Consolas" w:cs="Consolas" w:eastAsia="Consolas" w:hAnsi="Consolas"/>
          <w:b w:val="0"/>
          <w:i w:val="0"/>
          <w:smallCaps w:val="0"/>
          <w:strike w:val="0"/>
          <w:color w:val="d1ccf1"/>
          <w:sz w:val="21"/>
          <w:szCs w:val="21"/>
          <w:u w:val="none"/>
          <w:shd w:fill="auto" w:val="clear"/>
          <w:vertAlign w:val="baseline"/>
          <w:rtl w:val="0"/>
        </w:rPr>
        <w:t xml:space="preserve">,</w:t>
      </w:r>
    </w:p>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2f2f2f" w:val="clear"/>
        <w:spacing w:after="0" w:before="0" w:line="278.00000000000006" w:lineRule="auto"/>
        <w:ind w:right="0"/>
        <w:jc w:val="left"/>
        <w:rPr>
          <w:rFonts w:ascii="Consolas" w:cs="Consolas" w:eastAsia="Consolas" w:hAnsi="Consolas"/>
          <w:b w:val="0"/>
          <w:i w:val="0"/>
          <w:smallCaps w:val="0"/>
          <w:strike w:val="0"/>
          <w:color w:val="d1ccf1"/>
          <w:sz w:val="21"/>
          <w:szCs w:val="21"/>
          <w:u w:val="none"/>
          <w:shd w:fill="auto" w:val="clear"/>
          <w:vertAlign w:val="baseline"/>
        </w:rPr>
      </w:pPr>
      <w:r w:rsidDel="00000000" w:rsidR="00000000" w:rsidRPr="00000000">
        <w:rPr>
          <w:rFonts w:ascii="Consolas" w:cs="Consolas" w:eastAsia="Consolas" w:hAnsi="Consolas"/>
          <w:b w:val="0"/>
          <w:i w:val="0"/>
          <w:smallCaps w:val="0"/>
          <w:strike w:val="0"/>
          <w:color w:val="d1ccf1"/>
          <w:sz w:val="21"/>
          <w:szCs w:val="21"/>
          <w:u w:val="none"/>
          <w:shd w:fill="auto" w:val="clear"/>
          <w:vertAlign w:val="baseline"/>
          <w:rtl w:val="0"/>
        </w:rPr>
        <w:t xml:space="preserve">  </w:t>
      </w:r>
      <w:r w:rsidDel="00000000" w:rsidR="00000000" w:rsidRPr="00000000">
        <w:rPr>
          <w:rFonts w:ascii="Consolas" w:cs="Consolas" w:eastAsia="Consolas" w:hAnsi="Consolas"/>
          <w:b w:val="0"/>
          <w:i w:val="0"/>
          <w:smallCaps w:val="0"/>
          <w:strike w:val="0"/>
          <w:color w:val="5ac16c"/>
          <w:sz w:val="21"/>
          <w:szCs w:val="21"/>
          <w:u w:val="none"/>
          <w:shd w:fill="auto" w:val="clear"/>
          <w:vertAlign w:val="baseline"/>
          <w:rtl w:val="0"/>
        </w:rPr>
        <w:t xml:space="preserve">`bid_time`</w:t>
      </w:r>
      <w:r w:rsidDel="00000000" w:rsidR="00000000" w:rsidRPr="00000000">
        <w:rPr>
          <w:rFonts w:ascii="Consolas" w:cs="Consolas" w:eastAsia="Consolas" w:hAnsi="Consolas"/>
          <w:b w:val="0"/>
          <w:i w:val="0"/>
          <w:smallCaps w:val="0"/>
          <w:strike w:val="0"/>
          <w:color w:val="d1ccf1"/>
          <w:sz w:val="21"/>
          <w:szCs w:val="21"/>
          <w:u w:val="none"/>
          <w:shd w:fill="auto" w:val="clear"/>
          <w:vertAlign w:val="baseline"/>
          <w:rtl w:val="0"/>
        </w:rPr>
        <w:t xml:space="preserve"> timestamp </w:t>
      </w:r>
      <w:r w:rsidDel="00000000" w:rsidR="00000000" w:rsidRPr="00000000">
        <w:rPr>
          <w:rFonts w:ascii="Consolas" w:cs="Consolas" w:eastAsia="Consolas" w:hAnsi="Consolas"/>
          <w:b w:val="0"/>
          <w:i w:val="0"/>
          <w:smallCaps w:val="0"/>
          <w:strike w:val="0"/>
          <w:color w:val="dd5555"/>
          <w:sz w:val="21"/>
          <w:szCs w:val="21"/>
          <w:u w:val="none"/>
          <w:shd w:fill="auto" w:val="clear"/>
          <w:vertAlign w:val="baseline"/>
          <w:rtl w:val="0"/>
        </w:rPr>
        <w:t xml:space="preserve">NULL</w:t>
      </w:r>
      <w:r w:rsidDel="00000000" w:rsidR="00000000" w:rsidRPr="00000000">
        <w:rPr>
          <w:rFonts w:ascii="Consolas" w:cs="Consolas" w:eastAsia="Consolas" w:hAnsi="Consolas"/>
          <w:b w:val="0"/>
          <w:i w:val="0"/>
          <w:smallCaps w:val="0"/>
          <w:strike w:val="0"/>
          <w:color w:val="d1ccf1"/>
          <w:sz w:val="21"/>
          <w:szCs w:val="21"/>
          <w:u w:val="none"/>
          <w:shd w:fill="auto" w:val="clear"/>
          <w:vertAlign w:val="baseline"/>
          <w:rtl w:val="0"/>
        </w:rPr>
        <w:t xml:space="preserve"> </w:t>
      </w:r>
      <w:r w:rsidDel="00000000" w:rsidR="00000000" w:rsidRPr="00000000">
        <w:rPr>
          <w:rFonts w:ascii="Consolas" w:cs="Consolas" w:eastAsia="Consolas" w:hAnsi="Consolas"/>
          <w:b w:val="0"/>
          <w:i w:val="0"/>
          <w:smallCaps w:val="0"/>
          <w:strike w:val="0"/>
          <w:color w:val="dd5555"/>
          <w:sz w:val="21"/>
          <w:szCs w:val="21"/>
          <w:u w:val="none"/>
          <w:shd w:fill="auto" w:val="clear"/>
          <w:vertAlign w:val="baseline"/>
          <w:rtl w:val="0"/>
        </w:rPr>
        <w:t xml:space="preserve">DEFAULT</w:t>
      </w:r>
      <w:r w:rsidDel="00000000" w:rsidR="00000000" w:rsidRPr="00000000">
        <w:rPr>
          <w:rFonts w:ascii="Consolas" w:cs="Consolas" w:eastAsia="Consolas" w:hAnsi="Consolas"/>
          <w:b w:val="0"/>
          <w:i w:val="0"/>
          <w:smallCaps w:val="0"/>
          <w:strike w:val="0"/>
          <w:color w:val="d1ccf1"/>
          <w:sz w:val="21"/>
          <w:szCs w:val="21"/>
          <w:u w:val="none"/>
          <w:shd w:fill="auto" w:val="clear"/>
          <w:vertAlign w:val="baseline"/>
          <w:rtl w:val="0"/>
        </w:rPr>
        <w:t xml:space="preserve"> CURRENT_TIMESTAMP,</w:t>
      </w:r>
    </w:p>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2f2f2f" w:val="clear"/>
        <w:spacing w:after="0" w:before="0" w:line="278.00000000000006" w:lineRule="auto"/>
        <w:ind w:right="0"/>
        <w:jc w:val="left"/>
        <w:rPr>
          <w:rFonts w:ascii="Consolas" w:cs="Consolas" w:eastAsia="Consolas" w:hAnsi="Consolas"/>
          <w:b w:val="0"/>
          <w:i w:val="0"/>
          <w:smallCaps w:val="0"/>
          <w:strike w:val="0"/>
          <w:color w:val="d1ccf1"/>
          <w:sz w:val="21"/>
          <w:szCs w:val="21"/>
          <w:u w:val="none"/>
          <w:shd w:fill="auto" w:val="clear"/>
          <w:vertAlign w:val="baseline"/>
        </w:rPr>
      </w:pPr>
      <w:r w:rsidDel="00000000" w:rsidR="00000000" w:rsidRPr="00000000">
        <w:rPr>
          <w:rFonts w:ascii="Consolas" w:cs="Consolas" w:eastAsia="Consolas" w:hAnsi="Consolas"/>
          <w:b w:val="0"/>
          <w:i w:val="0"/>
          <w:smallCaps w:val="0"/>
          <w:strike w:val="0"/>
          <w:color w:val="d1ccf1"/>
          <w:sz w:val="21"/>
          <w:szCs w:val="21"/>
          <w:u w:val="none"/>
          <w:shd w:fill="auto" w:val="clear"/>
          <w:vertAlign w:val="baseline"/>
          <w:rtl w:val="0"/>
        </w:rPr>
        <w:t xml:space="preserve">  </w:t>
      </w:r>
      <w:r w:rsidDel="00000000" w:rsidR="00000000" w:rsidRPr="00000000">
        <w:rPr>
          <w:rFonts w:ascii="Consolas" w:cs="Consolas" w:eastAsia="Consolas" w:hAnsi="Consolas"/>
          <w:b w:val="0"/>
          <w:i w:val="0"/>
          <w:smallCaps w:val="0"/>
          <w:strike w:val="0"/>
          <w:color w:val="5ac16c"/>
          <w:sz w:val="21"/>
          <w:szCs w:val="21"/>
          <w:u w:val="none"/>
          <w:shd w:fill="auto" w:val="clear"/>
          <w:vertAlign w:val="baseline"/>
          <w:rtl w:val="0"/>
        </w:rPr>
        <w:t xml:space="preserve">`owner_wallet`</w:t>
      </w:r>
      <w:r w:rsidDel="00000000" w:rsidR="00000000" w:rsidRPr="00000000">
        <w:rPr>
          <w:rFonts w:ascii="Consolas" w:cs="Consolas" w:eastAsia="Consolas" w:hAnsi="Consolas"/>
          <w:b w:val="0"/>
          <w:i w:val="0"/>
          <w:smallCaps w:val="0"/>
          <w:strike w:val="0"/>
          <w:color w:val="d1ccf1"/>
          <w:sz w:val="21"/>
          <w:szCs w:val="21"/>
          <w:u w:val="none"/>
          <w:shd w:fill="auto" w:val="clear"/>
          <w:vertAlign w:val="baseline"/>
          <w:rtl w:val="0"/>
        </w:rPr>
        <w:t xml:space="preserve"> varchar(</w:t>
      </w:r>
      <w:r w:rsidDel="00000000" w:rsidR="00000000" w:rsidRPr="00000000">
        <w:rPr>
          <w:rFonts w:ascii="Consolas" w:cs="Consolas" w:eastAsia="Consolas" w:hAnsi="Consolas"/>
          <w:b w:val="0"/>
          <w:i w:val="0"/>
          <w:smallCaps w:val="0"/>
          <w:strike w:val="0"/>
          <w:color w:val="eee385"/>
          <w:sz w:val="21"/>
          <w:szCs w:val="21"/>
          <w:u w:val="none"/>
          <w:shd w:fill="auto" w:val="clear"/>
          <w:vertAlign w:val="baseline"/>
          <w:rtl w:val="0"/>
        </w:rPr>
        <w:t xml:space="preserve">255</w:t>
      </w:r>
      <w:r w:rsidDel="00000000" w:rsidR="00000000" w:rsidRPr="00000000">
        <w:rPr>
          <w:rFonts w:ascii="Consolas" w:cs="Consolas" w:eastAsia="Consolas" w:hAnsi="Consolas"/>
          <w:b w:val="0"/>
          <w:i w:val="0"/>
          <w:smallCaps w:val="0"/>
          <w:strike w:val="0"/>
          <w:color w:val="d1ccf1"/>
          <w:sz w:val="21"/>
          <w:szCs w:val="21"/>
          <w:u w:val="none"/>
          <w:shd w:fill="auto" w:val="clear"/>
          <w:vertAlign w:val="baseline"/>
          <w:rtl w:val="0"/>
        </w:rPr>
        <w:t xml:space="preserve">) </w:t>
      </w:r>
      <w:r w:rsidDel="00000000" w:rsidR="00000000" w:rsidRPr="00000000">
        <w:rPr>
          <w:rFonts w:ascii="Consolas" w:cs="Consolas" w:eastAsia="Consolas" w:hAnsi="Consolas"/>
          <w:b w:val="0"/>
          <w:i w:val="0"/>
          <w:smallCaps w:val="0"/>
          <w:strike w:val="0"/>
          <w:color w:val="dd5555"/>
          <w:sz w:val="21"/>
          <w:szCs w:val="21"/>
          <w:u w:val="none"/>
          <w:shd w:fill="auto" w:val="clear"/>
          <w:vertAlign w:val="baseline"/>
          <w:rtl w:val="0"/>
        </w:rPr>
        <w:t xml:space="preserve">DEFAULT</w:t>
      </w:r>
      <w:r w:rsidDel="00000000" w:rsidR="00000000" w:rsidRPr="00000000">
        <w:rPr>
          <w:rFonts w:ascii="Consolas" w:cs="Consolas" w:eastAsia="Consolas" w:hAnsi="Consolas"/>
          <w:b w:val="0"/>
          <w:i w:val="0"/>
          <w:smallCaps w:val="0"/>
          <w:strike w:val="0"/>
          <w:color w:val="d1ccf1"/>
          <w:sz w:val="21"/>
          <w:szCs w:val="21"/>
          <w:u w:val="none"/>
          <w:shd w:fill="auto" w:val="clear"/>
          <w:vertAlign w:val="baseline"/>
          <w:rtl w:val="0"/>
        </w:rPr>
        <w:t xml:space="preserve"> </w:t>
      </w:r>
      <w:r w:rsidDel="00000000" w:rsidR="00000000" w:rsidRPr="00000000">
        <w:rPr>
          <w:rFonts w:ascii="Consolas" w:cs="Consolas" w:eastAsia="Consolas" w:hAnsi="Consolas"/>
          <w:b w:val="0"/>
          <w:i w:val="0"/>
          <w:smallCaps w:val="0"/>
          <w:strike w:val="0"/>
          <w:color w:val="dd5555"/>
          <w:sz w:val="21"/>
          <w:szCs w:val="21"/>
          <w:u w:val="none"/>
          <w:shd w:fill="auto" w:val="clear"/>
          <w:vertAlign w:val="baseline"/>
          <w:rtl w:val="0"/>
        </w:rPr>
        <w:t xml:space="preserve">NULL</w:t>
      </w:r>
      <w:r w:rsidDel="00000000" w:rsidR="00000000" w:rsidRPr="00000000">
        <w:rPr>
          <w:rFonts w:ascii="Consolas" w:cs="Consolas" w:eastAsia="Consolas" w:hAnsi="Consolas"/>
          <w:b w:val="0"/>
          <w:i w:val="0"/>
          <w:smallCaps w:val="0"/>
          <w:strike w:val="0"/>
          <w:color w:val="d1ccf1"/>
          <w:sz w:val="21"/>
          <w:szCs w:val="21"/>
          <w:u w:val="none"/>
          <w:shd w:fill="auto" w:val="clear"/>
          <w:vertAlign w:val="baseline"/>
          <w:rtl w:val="0"/>
        </w:rPr>
        <w:t xml:space="preserve">,</w:t>
      </w:r>
    </w:p>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2f2f2f" w:val="clear"/>
        <w:spacing w:after="0" w:before="0" w:line="278.00000000000006" w:lineRule="auto"/>
        <w:ind w:right="0"/>
        <w:jc w:val="left"/>
        <w:rPr>
          <w:rFonts w:ascii="Consolas" w:cs="Consolas" w:eastAsia="Consolas" w:hAnsi="Consolas"/>
          <w:b w:val="0"/>
          <w:i w:val="0"/>
          <w:smallCaps w:val="0"/>
          <w:strike w:val="0"/>
          <w:color w:val="d1ccf1"/>
          <w:sz w:val="21"/>
          <w:szCs w:val="21"/>
          <w:u w:val="none"/>
          <w:shd w:fill="auto" w:val="clear"/>
          <w:vertAlign w:val="baseline"/>
        </w:rPr>
      </w:pPr>
      <w:r w:rsidDel="00000000" w:rsidR="00000000" w:rsidRPr="00000000">
        <w:rPr>
          <w:rFonts w:ascii="Consolas" w:cs="Consolas" w:eastAsia="Consolas" w:hAnsi="Consolas"/>
          <w:b w:val="0"/>
          <w:i w:val="0"/>
          <w:smallCaps w:val="0"/>
          <w:strike w:val="0"/>
          <w:color w:val="d1ccf1"/>
          <w:sz w:val="21"/>
          <w:szCs w:val="21"/>
          <w:u w:val="none"/>
          <w:shd w:fill="auto" w:val="clear"/>
          <w:vertAlign w:val="baseline"/>
          <w:rtl w:val="0"/>
        </w:rPr>
        <w:t xml:space="preserve">  </w:t>
      </w:r>
      <w:r w:rsidDel="00000000" w:rsidR="00000000" w:rsidRPr="00000000">
        <w:rPr>
          <w:rFonts w:ascii="Consolas" w:cs="Consolas" w:eastAsia="Consolas" w:hAnsi="Consolas"/>
          <w:b w:val="0"/>
          <w:i w:val="0"/>
          <w:smallCaps w:val="0"/>
          <w:strike w:val="0"/>
          <w:color w:val="5ac16c"/>
          <w:sz w:val="21"/>
          <w:szCs w:val="21"/>
          <w:u w:val="none"/>
          <w:shd w:fill="auto" w:val="clear"/>
          <w:vertAlign w:val="baseline"/>
          <w:rtl w:val="0"/>
        </w:rPr>
        <w:t xml:space="preserve">`author_wallet`</w:t>
      </w:r>
      <w:r w:rsidDel="00000000" w:rsidR="00000000" w:rsidRPr="00000000">
        <w:rPr>
          <w:rFonts w:ascii="Consolas" w:cs="Consolas" w:eastAsia="Consolas" w:hAnsi="Consolas"/>
          <w:b w:val="0"/>
          <w:i w:val="0"/>
          <w:smallCaps w:val="0"/>
          <w:strike w:val="0"/>
          <w:color w:val="d1ccf1"/>
          <w:sz w:val="21"/>
          <w:szCs w:val="21"/>
          <w:u w:val="none"/>
          <w:shd w:fill="auto" w:val="clear"/>
          <w:vertAlign w:val="baseline"/>
          <w:rtl w:val="0"/>
        </w:rPr>
        <w:t xml:space="preserve"> varchar(</w:t>
      </w:r>
      <w:r w:rsidDel="00000000" w:rsidR="00000000" w:rsidRPr="00000000">
        <w:rPr>
          <w:rFonts w:ascii="Consolas" w:cs="Consolas" w:eastAsia="Consolas" w:hAnsi="Consolas"/>
          <w:b w:val="0"/>
          <w:i w:val="0"/>
          <w:smallCaps w:val="0"/>
          <w:strike w:val="0"/>
          <w:color w:val="eee385"/>
          <w:sz w:val="21"/>
          <w:szCs w:val="21"/>
          <w:u w:val="none"/>
          <w:shd w:fill="auto" w:val="clear"/>
          <w:vertAlign w:val="baseline"/>
          <w:rtl w:val="0"/>
        </w:rPr>
        <w:t xml:space="preserve">255</w:t>
      </w:r>
      <w:r w:rsidDel="00000000" w:rsidR="00000000" w:rsidRPr="00000000">
        <w:rPr>
          <w:rFonts w:ascii="Consolas" w:cs="Consolas" w:eastAsia="Consolas" w:hAnsi="Consolas"/>
          <w:b w:val="0"/>
          <w:i w:val="0"/>
          <w:smallCaps w:val="0"/>
          <w:strike w:val="0"/>
          <w:color w:val="d1ccf1"/>
          <w:sz w:val="21"/>
          <w:szCs w:val="21"/>
          <w:u w:val="none"/>
          <w:shd w:fill="auto" w:val="clear"/>
          <w:vertAlign w:val="baseline"/>
          <w:rtl w:val="0"/>
        </w:rPr>
        <w:t xml:space="preserve">) </w:t>
      </w:r>
      <w:r w:rsidDel="00000000" w:rsidR="00000000" w:rsidRPr="00000000">
        <w:rPr>
          <w:rFonts w:ascii="Consolas" w:cs="Consolas" w:eastAsia="Consolas" w:hAnsi="Consolas"/>
          <w:b w:val="0"/>
          <w:i w:val="0"/>
          <w:smallCaps w:val="0"/>
          <w:strike w:val="0"/>
          <w:color w:val="dd5555"/>
          <w:sz w:val="21"/>
          <w:szCs w:val="21"/>
          <w:u w:val="none"/>
          <w:shd w:fill="auto" w:val="clear"/>
          <w:vertAlign w:val="baseline"/>
          <w:rtl w:val="0"/>
        </w:rPr>
        <w:t xml:space="preserve">DEFAULT</w:t>
      </w:r>
      <w:r w:rsidDel="00000000" w:rsidR="00000000" w:rsidRPr="00000000">
        <w:rPr>
          <w:rFonts w:ascii="Consolas" w:cs="Consolas" w:eastAsia="Consolas" w:hAnsi="Consolas"/>
          <w:b w:val="0"/>
          <w:i w:val="0"/>
          <w:smallCaps w:val="0"/>
          <w:strike w:val="0"/>
          <w:color w:val="d1ccf1"/>
          <w:sz w:val="21"/>
          <w:szCs w:val="21"/>
          <w:u w:val="none"/>
          <w:shd w:fill="auto" w:val="clear"/>
          <w:vertAlign w:val="baseline"/>
          <w:rtl w:val="0"/>
        </w:rPr>
        <w:t xml:space="preserve"> </w:t>
      </w:r>
      <w:r w:rsidDel="00000000" w:rsidR="00000000" w:rsidRPr="00000000">
        <w:rPr>
          <w:rFonts w:ascii="Consolas" w:cs="Consolas" w:eastAsia="Consolas" w:hAnsi="Consolas"/>
          <w:b w:val="0"/>
          <w:i w:val="0"/>
          <w:smallCaps w:val="0"/>
          <w:strike w:val="0"/>
          <w:color w:val="dd5555"/>
          <w:sz w:val="21"/>
          <w:szCs w:val="21"/>
          <w:u w:val="none"/>
          <w:shd w:fill="auto" w:val="clear"/>
          <w:vertAlign w:val="baseline"/>
          <w:rtl w:val="0"/>
        </w:rPr>
        <w:t xml:space="preserve">NULL</w:t>
      </w:r>
      <w:r w:rsidDel="00000000" w:rsidR="00000000" w:rsidRPr="00000000">
        <w:rPr>
          <w:rFonts w:ascii="Consolas" w:cs="Consolas" w:eastAsia="Consolas" w:hAnsi="Consolas"/>
          <w:b w:val="0"/>
          <w:i w:val="0"/>
          <w:smallCaps w:val="0"/>
          <w:strike w:val="0"/>
          <w:color w:val="d1ccf1"/>
          <w:sz w:val="21"/>
          <w:szCs w:val="21"/>
          <w:u w:val="none"/>
          <w:shd w:fill="auto" w:val="clear"/>
          <w:vertAlign w:val="baseline"/>
          <w:rtl w:val="0"/>
        </w:rPr>
        <w:t xml:space="preserve">,</w:t>
      </w:r>
    </w:p>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2f2f2f" w:val="clear"/>
        <w:spacing w:after="0" w:before="0" w:line="278.00000000000006" w:lineRule="auto"/>
        <w:ind w:right="0"/>
        <w:jc w:val="left"/>
        <w:rPr>
          <w:rFonts w:ascii="Consolas" w:cs="Consolas" w:eastAsia="Consolas" w:hAnsi="Consolas"/>
          <w:b w:val="0"/>
          <w:i w:val="0"/>
          <w:smallCaps w:val="0"/>
          <w:strike w:val="0"/>
          <w:color w:val="d1ccf1"/>
          <w:sz w:val="21"/>
          <w:szCs w:val="21"/>
          <w:u w:val="none"/>
          <w:shd w:fill="auto" w:val="clear"/>
          <w:vertAlign w:val="baseline"/>
        </w:rPr>
      </w:pPr>
      <w:r w:rsidDel="00000000" w:rsidR="00000000" w:rsidRPr="00000000">
        <w:rPr>
          <w:rFonts w:ascii="Consolas" w:cs="Consolas" w:eastAsia="Consolas" w:hAnsi="Consolas"/>
          <w:b w:val="0"/>
          <w:i w:val="0"/>
          <w:smallCaps w:val="0"/>
          <w:strike w:val="0"/>
          <w:color w:val="d1ccf1"/>
          <w:sz w:val="21"/>
          <w:szCs w:val="21"/>
          <w:u w:val="none"/>
          <w:shd w:fill="auto" w:val="clear"/>
          <w:vertAlign w:val="baseline"/>
          <w:rtl w:val="0"/>
        </w:rPr>
        <w:t xml:space="preserve">  </w:t>
      </w:r>
      <w:r w:rsidDel="00000000" w:rsidR="00000000" w:rsidRPr="00000000">
        <w:rPr>
          <w:rFonts w:ascii="Consolas" w:cs="Consolas" w:eastAsia="Consolas" w:hAnsi="Consolas"/>
          <w:b w:val="0"/>
          <w:i w:val="0"/>
          <w:smallCaps w:val="0"/>
          <w:strike w:val="0"/>
          <w:color w:val="5ac16c"/>
          <w:sz w:val="21"/>
          <w:szCs w:val="21"/>
          <w:u w:val="none"/>
          <w:shd w:fill="auto" w:val="clear"/>
          <w:vertAlign w:val="baseline"/>
          <w:rtl w:val="0"/>
        </w:rPr>
        <w:t xml:space="preserve">`transaction_hash`</w:t>
      </w:r>
      <w:r w:rsidDel="00000000" w:rsidR="00000000" w:rsidRPr="00000000">
        <w:rPr>
          <w:rFonts w:ascii="Consolas" w:cs="Consolas" w:eastAsia="Consolas" w:hAnsi="Consolas"/>
          <w:b w:val="0"/>
          <w:i w:val="0"/>
          <w:smallCaps w:val="0"/>
          <w:strike w:val="0"/>
          <w:color w:val="d1ccf1"/>
          <w:sz w:val="21"/>
          <w:szCs w:val="21"/>
          <w:u w:val="none"/>
          <w:shd w:fill="auto" w:val="clear"/>
          <w:vertAlign w:val="baseline"/>
          <w:rtl w:val="0"/>
        </w:rPr>
        <w:t xml:space="preserve"> varchar(</w:t>
      </w:r>
      <w:r w:rsidDel="00000000" w:rsidR="00000000" w:rsidRPr="00000000">
        <w:rPr>
          <w:rFonts w:ascii="Consolas" w:cs="Consolas" w:eastAsia="Consolas" w:hAnsi="Consolas"/>
          <w:b w:val="0"/>
          <w:i w:val="0"/>
          <w:smallCaps w:val="0"/>
          <w:strike w:val="0"/>
          <w:color w:val="eee385"/>
          <w:sz w:val="21"/>
          <w:szCs w:val="21"/>
          <w:u w:val="none"/>
          <w:shd w:fill="auto" w:val="clear"/>
          <w:vertAlign w:val="baseline"/>
          <w:rtl w:val="0"/>
        </w:rPr>
        <w:t xml:space="preserve">255</w:t>
      </w:r>
      <w:r w:rsidDel="00000000" w:rsidR="00000000" w:rsidRPr="00000000">
        <w:rPr>
          <w:rFonts w:ascii="Consolas" w:cs="Consolas" w:eastAsia="Consolas" w:hAnsi="Consolas"/>
          <w:b w:val="0"/>
          <w:i w:val="0"/>
          <w:smallCaps w:val="0"/>
          <w:strike w:val="0"/>
          <w:color w:val="d1ccf1"/>
          <w:sz w:val="21"/>
          <w:szCs w:val="21"/>
          <w:u w:val="none"/>
          <w:shd w:fill="auto" w:val="clear"/>
          <w:vertAlign w:val="baseline"/>
          <w:rtl w:val="0"/>
        </w:rPr>
        <w:t xml:space="preserve">) </w:t>
      </w:r>
      <w:r w:rsidDel="00000000" w:rsidR="00000000" w:rsidRPr="00000000">
        <w:rPr>
          <w:rFonts w:ascii="Consolas" w:cs="Consolas" w:eastAsia="Consolas" w:hAnsi="Consolas"/>
          <w:b w:val="0"/>
          <w:i w:val="0"/>
          <w:smallCaps w:val="0"/>
          <w:strike w:val="0"/>
          <w:color w:val="dd5555"/>
          <w:sz w:val="21"/>
          <w:szCs w:val="21"/>
          <w:u w:val="none"/>
          <w:shd w:fill="auto" w:val="clear"/>
          <w:vertAlign w:val="baseline"/>
          <w:rtl w:val="0"/>
        </w:rPr>
        <w:t xml:space="preserve">DEFAULT</w:t>
      </w:r>
      <w:r w:rsidDel="00000000" w:rsidR="00000000" w:rsidRPr="00000000">
        <w:rPr>
          <w:rFonts w:ascii="Consolas" w:cs="Consolas" w:eastAsia="Consolas" w:hAnsi="Consolas"/>
          <w:b w:val="0"/>
          <w:i w:val="0"/>
          <w:smallCaps w:val="0"/>
          <w:strike w:val="0"/>
          <w:color w:val="d1ccf1"/>
          <w:sz w:val="21"/>
          <w:szCs w:val="21"/>
          <w:u w:val="none"/>
          <w:shd w:fill="auto" w:val="clear"/>
          <w:vertAlign w:val="baseline"/>
          <w:rtl w:val="0"/>
        </w:rPr>
        <w:t xml:space="preserve"> </w:t>
      </w:r>
      <w:r w:rsidDel="00000000" w:rsidR="00000000" w:rsidRPr="00000000">
        <w:rPr>
          <w:rFonts w:ascii="Consolas" w:cs="Consolas" w:eastAsia="Consolas" w:hAnsi="Consolas"/>
          <w:b w:val="0"/>
          <w:i w:val="0"/>
          <w:smallCaps w:val="0"/>
          <w:strike w:val="0"/>
          <w:color w:val="dd5555"/>
          <w:sz w:val="21"/>
          <w:szCs w:val="21"/>
          <w:u w:val="none"/>
          <w:shd w:fill="auto" w:val="clear"/>
          <w:vertAlign w:val="baseline"/>
          <w:rtl w:val="0"/>
        </w:rPr>
        <w:t xml:space="preserve">NULL</w:t>
      </w:r>
      <w:r w:rsidDel="00000000" w:rsidR="00000000" w:rsidRPr="00000000">
        <w:rPr>
          <w:rFonts w:ascii="Consolas" w:cs="Consolas" w:eastAsia="Consolas" w:hAnsi="Consolas"/>
          <w:b w:val="0"/>
          <w:i w:val="0"/>
          <w:smallCaps w:val="0"/>
          <w:strike w:val="0"/>
          <w:color w:val="d1ccf1"/>
          <w:sz w:val="21"/>
          <w:szCs w:val="21"/>
          <w:u w:val="none"/>
          <w:shd w:fill="auto" w:val="clear"/>
          <w:vertAlign w:val="baseline"/>
          <w:rtl w:val="0"/>
        </w:rPr>
        <w:t xml:space="preserve">,</w:t>
      </w:r>
    </w:p>
    <w:p w:rsidR="00000000" w:rsidDel="00000000" w:rsidP="00000000" w:rsidRDefault="00000000" w:rsidRPr="00000000" w14:paraId="00000035">
      <w:pPr>
        <w:keepNext w:val="0"/>
        <w:keepLines w:val="0"/>
        <w:pageBreakBefore w:val="0"/>
        <w:widowControl w:val="1"/>
        <w:pBdr>
          <w:top w:space="0" w:sz="0" w:val="nil"/>
          <w:left w:space="0" w:sz="0" w:val="nil"/>
          <w:bottom w:space="0" w:sz="0" w:val="nil"/>
          <w:right w:space="0" w:sz="0" w:val="nil"/>
          <w:between w:space="0" w:sz="0" w:val="nil"/>
        </w:pBdr>
        <w:shd w:fill="2f2f2f" w:val="clear"/>
        <w:spacing w:after="0" w:before="0" w:line="278.00000000000006" w:lineRule="auto"/>
        <w:ind w:right="0"/>
        <w:jc w:val="left"/>
        <w:rPr>
          <w:rFonts w:ascii="Consolas" w:cs="Consolas" w:eastAsia="Consolas" w:hAnsi="Consolas"/>
          <w:b w:val="0"/>
          <w:i w:val="0"/>
          <w:smallCaps w:val="0"/>
          <w:strike w:val="0"/>
          <w:color w:val="d1ccf1"/>
          <w:sz w:val="21"/>
          <w:szCs w:val="21"/>
          <w:u w:val="none"/>
          <w:shd w:fill="auto" w:val="clear"/>
          <w:vertAlign w:val="baseline"/>
        </w:rPr>
      </w:pPr>
      <w:r w:rsidDel="00000000" w:rsidR="00000000" w:rsidRPr="00000000">
        <w:rPr>
          <w:rFonts w:ascii="Consolas" w:cs="Consolas" w:eastAsia="Consolas" w:hAnsi="Consolas"/>
          <w:b w:val="0"/>
          <w:i w:val="0"/>
          <w:smallCaps w:val="0"/>
          <w:strike w:val="0"/>
          <w:color w:val="d1ccf1"/>
          <w:sz w:val="21"/>
          <w:szCs w:val="21"/>
          <w:u w:val="none"/>
          <w:shd w:fill="auto" w:val="clear"/>
          <w:vertAlign w:val="baseline"/>
          <w:rtl w:val="0"/>
        </w:rPr>
        <w:t xml:space="preserve">  </w:t>
      </w:r>
      <w:r w:rsidDel="00000000" w:rsidR="00000000" w:rsidRPr="00000000">
        <w:rPr>
          <w:rFonts w:ascii="Consolas" w:cs="Consolas" w:eastAsia="Consolas" w:hAnsi="Consolas"/>
          <w:b w:val="0"/>
          <w:i w:val="0"/>
          <w:smallCaps w:val="0"/>
          <w:strike w:val="0"/>
          <w:color w:val="dd5555"/>
          <w:sz w:val="21"/>
          <w:szCs w:val="21"/>
          <w:u w:val="none"/>
          <w:shd w:fill="auto" w:val="clear"/>
          <w:vertAlign w:val="baseline"/>
          <w:rtl w:val="0"/>
        </w:rPr>
        <w:t xml:space="preserve">PRIMARY KEY</w:t>
      </w:r>
      <w:r w:rsidDel="00000000" w:rsidR="00000000" w:rsidRPr="00000000">
        <w:rPr>
          <w:rFonts w:ascii="Consolas" w:cs="Consolas" w:eastAsia="Consolas" w:hAnsi="Consolas"/>
          <w:b w:val="0"/>
          <w:i w:val="0"/>
          <w:smallCaps w:val="0"/>
          <w:strike w:val="0"/>
          <w:color w:val="d1ccf1"/>
          <w:sz w:val="21"/>
          <w:szCs w:val="21"/>
          <w:u w:val="none"/>
          <w:shd w:fill="auto" w:val="clear"/>
          <w:vertAlign w:val="baseline"/>
          <w:rtl w:val="0"/>
        </w:rPr>
        <w:t xml:space="preserve"> (</w:t>
      </w:r>
      <w:r w:rsidDel="00000000" w:rsidR="00000000" w:rsidRPr="00000000">
        <w:rPr>
          <w:rFonts w:ascii="Consolas" w:cs="Consolas" w:eastAsia="Consolas" w:hAnsi="Consolas"/>
          <w:b w:val="0"/>
          <w:i w:val="0"/>
          <w:smallCaps w:val="0"/>
          <w:strike w:val="0"/>
          <w:color w:val="5ac16c"/>
          <w:sz w:val="21"/>
          <w:szCs w:val="21"/>
          <w:u w:val="none"/>
          <w:shd w:fill="auto" w:val="clear"/>
          <w:vertAlign w:val="baseline"/>
          <w:rtl w:val="0"/>
        </w:rPr>
        <w:t xml:space="preserve">`id`</w:t>
      </w:r>
      <w:r w:rsidDel="00000000" w:rsidR="00000000" w:rsidRPr="00000000">
        <w:rPr>
          <w:rFonts w:ascii="Consolas" w:cs="Consolas" w:eastAsia="Consolas" w:hAnsi="Consolas"/>
          <w:b w:val="0"/>
          <w:i w:val="0"/>
          <w:smallCaps w:val="0"/>
          <w:strike w:val="0"/>
          <w:color w:val="d1ccf1"/>
          <w:sz w:val="21"/>
          <w:szCs w:val="21"/>
          <w:u w:val="none"/>
          <w:shd w:fill="auto" w:val="clear"/>
          <w:vertAlign w:val="baseline"/>
          <w:rtl w:val="0"/>
        </w:rPr>
        <w:t xml:space="preserve">),</w:t>
      </w:r>
    </w:p>
    <w:p w:rsidR="00000000" w:rsidDel="00000000" w:rsidP="00000000" w:rsidRDefault="00000000" w:rsidRPr="00000000" w14:paraId="00000036">
      <w:pPr>
        <w:keepNext w:val="0"/>
        <w:keepLines w:val="0"/>
        <w:pageBreakBefore w:val="0"/>
        <w:widowControl w:val="1"/>
        <w:pBdr>
          <w:top w:space="0" w:sz="0" w:val="nil"/>
          <w:left w:space="0" w:sz="0" w:val="nil"/>
          <w:bottom w:space="0" w:sz="0" w:val="nil"/>
          <w:right w:space="0" w:sz="0" w:val="nil"/>
          <w:between w:space="0" w:sz="0" w:val="nil"/>
        </w:pBdr>
        <w:shd w:fill="2f2f2f" w:val="clear"/>
        <w:spacing w:after="0" w:before="0" w:line="278.00000000000006" w:lineRule="auto"/>
        <w:ind w:right="0"/>
        <w:jc w:val="left"/>
        <w:rPr>
          <w:rFonts w:ascii="Consolas" w:cs="Consolas" w:eastAsia="Consolas" w:hAnsi="Consolas"/>
          <w:b w:val="0"/>
          <w:i w:val="0"/>
          <w:smallCaps w:val="0"/>
          <w:strike w:val="0"/>
          <w:color w:val="d1ccf1"/>
          <w:sz w:val="21"/>
          <w:szCs w:val="21"/>
          <w:u w:val="none"/>
          <w:shd w:fill="auto" w:val="clear"/>
          <w:vertAlign w:val="baseline"/>
        </w:rPr>
      </w:pPr>
      <w:r w:rsidDel="00000000" w:rsidR="00000000" w:rsidRPr="00000000">
        <w:rPr>
          <w:rFonts w:ascii="Consolas" w:cs="Consolas" w:eastAsia="Consolas" w:hAnsi="Consolas"/>
          <w:b w:val="0"/>
          <w:i w:val="0"/>
          <w:smallCaps w:val="0"/>
          <w:strike w:val="0"/>
          <w:color w:val="d1ccf1"/>
          <w:sz w:val="21"/>
          <w:szCs w:val="21"/>
          <w:u w:val="none"/>
          <w:shd w:fill="auto" w:val="clear"/>
          <w:vertAlign w:val="baseline"/>
          <w:rtl w:val="0"/>
        </w:rPr>
        <w:t xml:space="preserve">  </w:t>
      </w:r>
      <w:r w:rsidDel="00000000" w:rsidR="00000000" w:rsidRPr="00000000">
        <w:rPr>
          <w:rFonts w:ascii="Consolas" w:cs="Consolas" w:eastAsia="Consolas" w:hAnsi="Consolas"/>
          <w:b w:val="0"/>
          <w:i w:val="0"/>
          <w:smallCaps w:val="0"/>
          <w:strike w:val="0"/>
          <w:color w:val="dd5555"/>
          <w:sz w:val="21"/>
          <w:szCs w:val="21"/>
          <w:u w:val="none"/>
          <w:shd w:fill="auto" w:val="clear"/>
          <w:vertAlign w:val="baseline"/>
          <w:rtl w:val="0"/>
        </w:rPr>
        <w:t xml:space="preserve">KEY</w:t>
      </w:r>
      <w:r w:rsidDel="00000000" w:rsidR="00000000" w:rsidRPr="00000000">
        <w:rPr>
          <w:rFonts w:ascii="Consolas" w:cs="Consolas" w:eastAsia="Consolas" w:hAnsi="Consolas"/>
          <w:b w:val="0"/>
          <w:i w:val="0"/>
          <w:smallCaps w:val="0"/>
          <w:strike w:val="0"/>
          <w:color w:val="d1ccf1"/>
          <w:sz w:val="21"/>
          <w:szCs w:val="21"/>
          <w:u w:val="none"/>
          <w:shd w:fill="auto" w:val="clear"/>
          <w:vertAlign w:val="baseline"/>
          <w:rtl w:val="0"/>
        </w:rPr>
        <w:t xml:space="preserve"> </w:t>
      </w:r>
      <w:r w:rsidDel="00000000" w:rsidR="00000000" w:rsidRPr="00000000">
        <w:rPr>
          <w:rFonts w:ascii="Consolas" w:cs="Consolas" w:eastAsia="Consolas" w:hAnsi="Consolas"/>
          <w:b w:val="0"/>
          <w:i w:val="0"/>
          <w:smallCaps w:val="0"/>
          <w:strike w:val="0"/>
          <w:color w:val="5ac16c"/>
          <w:sz w:val="21"/>
          <w:szCs w:val="21"/>
          <w:u w:val="none"/>
          <w:shd w:fill="auto" w:val="clear"/>
          <w:vertAlign w:val="baseline"/>
          <w:rtl w:val="0"/>
        </w:rPr>
        <w:t xml:space="preserve">`item_id`</w:t>
      </w:r>
      <w:r w:rsidDel="00000000" w:rsidR="00000000" w:rsidRPr="00000000">
        <w:rPr>
          <w:rFonts w:ascii="Consolas" w:cs="Consolas" w:eastAsia="Consolas" w:hAnsi="Consolas"/>
          <w:b w:val="0"/>
          <w:i w:val="0"/>
          <w:smallCaps w:val="0"/>
          <w:strike w:val="0"/>
          <w:color w:val="d1ccf1"/>
          <w:sz w:val="21"/>
          <w:szCs w:val="21"/>
          <w:u w:val="none"/>
          <w:shd w:fill="auto" w:val="clear"/>
          <w:vertAlign w:val="baseline"/>
          <w:rtl w:val="0"/>
        </w:rPr>
        <w:t xml:space="preserve"> (</w:t>
      </w:r>
      <w:r w:rsidDel="00000000" w:rsidR="00000000" w:rsidRPr="00000000">
        <w:rPr>
          <w:rFonts w:ascii="Consolas" w:cs="Consolas" w:eastAsia="Consolas" w:hAnsi="Consolas"/>
          <w:b w:val="0"/>
          <w:i w:val="0"/>
          <w:smallCaps w:val="0"/>
          <w:strike w:val="0"/>
          <w:color w:val="5ac16c"/>
          <w:sz w:val="21"/>
          <w:szCs w:val="21"/>
          <w:u w:val="none"/>
          <w:shd w:fill="auto" w:val="clear"/>
          <w:vertAlign w:val="baseline"/>
          <w:rtl w:val="0"/>
        </w:rPr>
        <w:t xml:space="preserve">`item_id`</w:t>
      </w:r>
      <w:r w:rsidDel="00000000" w:rsidR="00000000" w:rsidRPr="00000000">
        <w:rPr>
          <w:rFonts w:ascii="Consolas" w:cs="Consolas" w:eastAsia="Consolas" w:hAnsi="Consolas"/>
          <w:b w:val="0"/>
          <w:i w:val="0"/>
          <w:smallCaps w:val="0"/>
          <w:strike w:val="0"/>
          <w:color w:val="d1ccf1"/>
          <w:sz w:val="21"/>
          <w:szCs w:val="21"/>
          <w:u w:val="none"/>
          <w:shd w:fill="auto" w:val="clear"/>
          <w:vertAlign w:val="baseline"/>
          <w:rtl w:val="0"/>
        </w:rPr>
        <w:t xml:space="preserve">),</w:t>
      </w:r>
    </w:p>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2f2f2f" w:val="clear"/>
        <w:spacing w:after="0" w:before="0" w:line="278.00000000000006" w:lineRule="auto"/>
        <w:ind w:right="0"/>
        <w:jc w:val="left"/>
        <w:rPr>
          <w:rFonts w:ascii="Consolas" w:cs="Consolas" w:eastAsia="Consolas" w:hAnsi="Consolas"/>
          <w:b w:val="0"/>
          <w:i w:val="0"/>
          <w:smallCaps w:val="0"/>
          <w:strike w:val="0"/>
          <w:color w:val="d1ccf1"/>
          <w:sz w:val="21"/>
          <w:szCs w:val="21"/>
          <w:u w:val="none"/>
          <w:shd w:fill="auto" w:val="clear"/>
          <w:vertAlign w:val="baseline"/>
        </w:rPr>
      </w:pPr>
      <w:r w:rsidDel="00000000" w:rsidR="00000000" w:rsidRPr="00000000">
        <w:rPr>
          <w:rFonts w:ascii="Consolas" w:cs="Consolas" w:eastAsia="Consolas" w:hAnsi="Consolas"/>
          <w:b w:val="0"/>
          <w:i w:val="0"/>
          <w:smallCaps w:val="0"/>
          <w:strike w:val="0"/>
          <w:color w:val="d1ccf1"/>
          <w:sz w:val="21"/>
          <w:szCs w:val="21"/>
          <w:u w:val="none"/>
          <w:shd w:fill="auto" w:val="clear"/>
          <w:vertAlign w:val="baseline"/>
          <w:rtl w:val="0"/>
        </w:rPr>
        <w:t xml:space="preserve">  </w:t>
      </w:r>
      <w:r w:rsidDel="00000000" w:rsidR="00000000" w:rsidRPr="00000000">
        <w:rPr>
          <w:rFonts w:ascii="Consolas" w:cs="Consolas" w:eastAsia="Consolas" w:hAnsi="Consolas"/>
          <w:b w:val="0"/>
          <w:i w:val="0"/>
          <w:smallCaps w:val="0"/>
          <w:strike w:val="0"/>
          <w:color w:val="dd5555"/>
          <w:sz w:val="21"/>
          <w:szCs w:val="21"/>
          <w:u w:val="none"/>
          <w:shd w:fill="auto" w:val="clear"/>
          <w:vertAlign w:val="baseline"/>
          <w:rtl w:val="0"/>
        </w:rPr>
        <w:t xml:space="preserve">CONSTRAINT</w:t>
      </w:r>
      <w:r w:rsidDel="00000000" w:rsidR="00000000" w:rsidRPr="00000000">
        <w:rPr>
          <w:rFonts w:ascii="Consolas" w:cs="Consolas" w:eastAsia="Consolas" w:hAnsi="Consolas"/>
          <w:b w:val="0"/>
          <w:i w:val="0"/>
          <w:smallCaps w:val="0"/>
          <w:strike w:val="0"/>
          <w:color w:val="d1ccf1"/>
          <w:sz w:val="21"/>
          <w:szCs w:val="21"/>
          <w:u w:val="none"/>
          <w:shd w:fill="auto" w:val="clear"/>
          <w:vertAlign w:val="baseline"/>
          <w:rtl w:val="0"/>
        </w:rPr>
        <w:t xml:space="preserve"> </w:t>
      </w:r>
      <w:r w:rsidDel="00000000" w:rsidR="00000000" w:rsidRPr="00000000">
        <w:rPr>
          <w:rFonts w:ascii="Consolas" w:cs="Consolas" w:eastAsia="Consolas" w:hAnsi="Consolas"/>
          <w:b w:val="0"/>
          <w:i w:val="0"/>
          <w:smallCaps w:val="0"/>
          <w:strike w:val="0"/>
          <w:color w:val="5ac16c"/>
          <w:sz w:val="21"/>
          <w:szCs w:val="21"/>
          <w:u w:val="none"/>
          <w:shd w:fill="auto" w:val="clear"/>
          <w:vertAlign w:val="baseline"/>
          <w:rtl w:val="0"/>
        </w:rPr>
        <w:t xml:space="preserve">`transactions_ibfk_1`</w:t>
      </w:r>
      <w:r w:rsidDel="00000000" w:rsidR="00000000" w:rsidRPr="00000000">
        <w:rPr>
          <w:rFonts w:ascii="Consolas" w:cs="Consolas" w:eastAsia="Consolas" w:hAnsi="Consolas"/>
          <w:b w:val="0"/>
          <w:i w:val="0"/>
          <w:smallCaps w:val="0"/>
          <w:strike w:val="0"/>
          <w:color w:val="d1ccf1"/>
          <w:sz w:val="21"/>
          <w:szCs w:val="21"/>
          <w:u w:val="none"/>
          <w:shd w:fill="auto" w:val="clear"/>
          <w:vertAlign w:val="baseline"/>
          <w:rtl w:val="0"/>
        </w:rPr>
        <w:t xml:space="preserve"> </w:t>
      </w:r>
      <w:r w:rsidDel="00000000" w:rsidR="00000000" w:rsidRPr="00000000">
        <w:rPr>
          <w:rFonts w:ascii="Consolas" w:cs="Consolas" w:eastAsia="Consolas" w:hAnsi="Consolas"/>
          <w:b w:val="0"/>
          <w:i w:val="0"/>
          <w:smallCaps w:val="0"/>
          <w:strike w:val="0"/>
          <w:color w:val="dd5555"/>
          <w:sz w:val="21"/>
          <w:szCs w:val="21"/>
          <w:u w:val="none"/>
          <w:shd w:fill="auto" w:val="clear"/>
          <w:vertAlign w:val="baseline"/>
          <w:rtl w:val="0"/>
        </w:rPr>
        <w:t xml:space="preserve">FOREIGN KEY</w:t>
      </w:r>
      <w:r w:rsidDel="00000000" w:rsidR="00000000" w:rsidRPr="00000000">
        <w:rPr>
          <w:rFonts w:ascii="Consolas" w:cs="Consolas" w:eastAsia="Consolas" w:hAnsi="Consolas"/>
          <w:b w:val="0"/>
          <w:i w:val="0"/>
          <w:smallCaps w:val="0"/>
          <w:strike w:val="0"/>
          <w:color w:val="d1ccf1"/>
          <w:sz w:val="21"/>
          <w:szCs w:val="21"/>
          <w:u w:val="none"/>
          <w:shd w:fill="auto" w:val="clear"/>
          <w:vertAlign w:val="baseline"/>
          <w:rtl w:val="0"/>
        </w:rPr>
        <w:t xml:space="preserve"> (</w:t>
      </w:r>
      <w:r w:rsidDel="00000000" w:rsidR="00000000" w:rsidRPr="00000000">
        <w:rPr>
          <w:rFonts w:ascii="Consolas" w:cs="Consolas" w:eastAsia="Consolas" w:hAnsi="Consolas"/>
          <w:b w:val="0"/>
          <w:i w:val="0"/>
          <w:smallCaps w:val="0"/>
          <w:strike w:val="0"/>
          <w:color w:val="5ac16c"/>
          <w:sz w:val="21"/>
          <w:szCs w:val="21"/>
          <w:u w:val="none"/>
          <w:shd w:fill="auto" w:val="clear"/>
          <w:vertAlign w:val="baseline"/>
          <w:rtl w:val="0"/>
        </w:rPr>
        <w:t xml:space="preserve">`item_id`</w:t>
      </w:r>
      <w:r w:rsidDel="00000000" w:rsidR="00000000" w:rsidRPr="00000000">
        <w:rPr>
          <w:rFonts w:ascii="Consolas" w:cs="Consolas" w:eastAsia="Consolas" w:hAnsi="Consolas"/>
          <w:b w:val="0"/>
          <w:i w:val="0"/>
          <w:smallCaps w:val="0"/>
          <w:strike w:val="0"/>
          <w:color w:val="d1ccf1"/>
          <w:sz w:val="21"/>
          <w:szCs w:val="21"/>
          <w:u w:val="none"/>
          <w:shd w:fill="auto" w:val="clear"/>
          <w:vertAlign w:val="baseline"/>
          <w:rtl w:val="0"/>
        </w:rPr>
        <w:t xml:space="preserve">) </w:t>
      </w:r>
      <w:r w:rsidDel="00000000" w:rsidR="00000000" w:rsidRPr="00000000">
        <w:rPr>
          <w:rFonts w:ascii="Consolas" w:cs="Consolas" w:eastAsia="Consolas" w:hAnsi="Consolas"/>
          <w:b w:val="0"/>
          <w:i w:val="0"/>
          <w:smallCaps w:val="0"/>
          <w:strike w:val="0"/>
          <w:color w:val="dd5555"/>
          <w:sz w:val="21"/>
          <w:szCs w:val="21"/>
          <w:u w:val="none"/>
          <w:shd w:fill="auto" w:val="clear"/>
          <w:vertAlign w:val="baseline"/>
          <w:rtl w:val="0"/>
        </w:rPr>
        <w:t xml:space="preserve">REFERENCES</w:t>
      </w:r>
      <w:r w:rsidDel="00000000" w:rsidR="00000000" w:rsidRPr="00000000">
        <w:rPr>
          <w:rFonts w:ascii="Consolas" w:cs="Consolas" w:eastAsia="Consolas" w:hAnsi="Consolas"/>
          <w:b w:val="0"/>
          <w:i w:val="0"/>
          <w:smallCaps w:val="0"/>
          <w:strike w:val="0"/>
          <w:color w:val="d1ccf1"/>
          <w:sz w:val="21"/>
          <w:szCs w:val="21"/>
          <w:u w:val="none"/>
          <w:shd w:fill="auto" w:val="clear"/>
          <w:vertAlign w:val="baseline"/>
          <w:rtl w:val="0"/>
        </w:rPr>
        <w:t xml:space="preserve"> </w:t>
      </w:r>
      <w:r w:rsidDel="00000000" w:rsidR="00000000" w:rsidRPr="00000000">
        <w:rPr>
          <w:rFonts w:ascii="Consolas" w:cs="Consolas" w:eastAsia="Consolas" w:hAnsi="Consolas"/>
          <w:b w:val="0"/>
          <w:i w:val="0"/>
          <w:smallCaps w:val="0"/>
          <w:strike w:val="0"/>
          <w:color w:val="5ac16c"/>
          <w:sz w:val="21"/>
          <w:szCs w:val="21"/>
          <w:u w:val="none"/>
          <w:shd w:fill="auto" w:val="clear"/>
          <w:vertAlign w:val="baseline"/>
          <w:rtl w:val="0"/>
        </w:rPr>
        <w:t xml:space="preserve">`nft_items`</w:t>
      </w:r>
      <w:r w:rsidDel="00000000" w:rsidR="00000000" w:rsidRPr="00000000">
        <w:rPr>
          <w:rFonts w:ascii="Consolas" w:cs="Consolas" w:eastAsia="Consolas" w:hAnsi="Consolas"/>
          <w:b w:val="0"/>
          <w:i w:val="0"/>
          <w:smallCaps w:val="0"/>
          <w:strike w:val="0"/>
          <w:color w:val="d1ccf1"/>
          <w:sz w:val="21"/>
          <w:szCs w:val="21"/>
          <w:u w:val="none"/>
          <w:shd w:fill="auto" w:val="clear"/>
          <w:vertAlign w:val="baseline"/>
          <w:rtl w:val="0"/>
        </w:rPr>
        <w:t xml:space="preserve"> (</w:t>
      </w:r>
      <w:r w:rsidDel="00000000" w:rsidR="00000000" w:rsidRPr="00000000">
        <w:rPr>
          <w:rFonts w:ascii="Consolas" w:cs="Consolas" w:eastAsia="Consolas" w:hAnsi="Consolas"/>
          <w:b w:val="0"/>
          <w:i w:val="0"/>
          <w:smallCaps w:val="0"/>
          <w:strike w:val="0"/>
          <w:color w:val="5ac16c"/>
          <w:sz w:val="21"/>
          <w:szCs w:val="21"/>
          <w:u w:val="none"/>
          <w:shd w:fill="auto" w:val="clear"/>
          <w:vertAlign w:val="baseline"/>
          <w:rtl w:val="0"/>
        </w:rPr>
        <w:t xml:space="preserve">`id`</w:t>
      </w:r>
      <w:r w:rsidDel="00000000" w:rsidR="00000000" w:rsidRPr="00000000">
        <w:rPr>
          <w:rFonts w:ascii="Consolas" w:cs="Consolas" w:eastAsia="Consolas" w:hAnsi="Consolas"/>
          <w:b w:val="0"/>
          <w:i w:val="0"/>
          <w:smallCaps w:val="0"/>
          <w:strike w:val="0"/>
          <w:color w:val="d1ccf1"/>
          <w:sz w:val="21"/>
          <w:szCs w:val="21"/>
          <w:u w:val="none"/>
          <w:shd w:fill="auto" w:val="clear"/>
          <w:vertAlign w:val="baseline"/>
          <w:rtl w:val="0"/>
        </w:rPr>
        <w:t xml:space="preserve">) </w:t>
      </w:r>
      <w:r w:rsidDel="00000000" w:rsidR="00000000" w:rsidRPr="00000000">
        <w:rPr>
          <w:rFonts w:ascii="Consolas" w:cs="Consolas" w:eastAsia="Consolas" w:hAnsi="Consolas"/>
          <w:b w:val="0"/>
          <w:i w:val="0"/>
          <w:smallCaps w:val="0"/>
          <w:strike w:val="0"/>
          <w:color w:val="dd5555"/>
          <w:sz w:val="21"/>
          <w:szCs w:val="21"/>
          <w:u w:val="none"/>
          <w:shd w:fill="auto" w:val="clear"/>
          <w:vertAlign w:val="baseline"/>
          <w:rtl w:val="0"/>
        </w:rPr>
        <w:t xml:space="preserve">ON DELETE CASCADE</w:t>
      </w:r>
      <w:r w:rsidDel="00000000" w:rsidR="00000000" w:rsidRPr="00000000">
        <w:rPr>
          <w:rtl w:val="0"/>
        </w:rPr>
      </w:r>
    </w:p>
    <w:p w:rsidR="00000000" w:rsidDel="00000000" w:rsidP="00000000" w:rsidRDefault="00000000" w:rsidRPr="00000000" w14:paraId="00000038">
      <w:pPr>
        <w:keepNext w:val="0"/>
        <w:keepLines w:val="0"/>
        <w:pageBreakBefore w:val="0"/>
        <w:widowControl w:val="1"/>
        <w:pBdr>
          <w:top w:space="0" w:sz="0" w:val="nil"/>
          <w:left w:space="0" w:sz="0" w:val="nil"/>
          <w:bottom w:space="0" w:sz="0" w:val="nil"/>
          <w:right w:space="0" w:sz="0" w:val="nil"/>
          <w:between w:space="0" w:sz="0" w:val="nil"/>
        </w:pBdr>
        <w:shd w:fill="2f2f2f" w:val="clear"/>
        <w:spacing w:after="0" w:before="0" w:line="278.00000000000006" w:lineRule="auto"/>
        <w:ind w:right="0"/>
        <w:jc w:val="left"/>
        <w:rPr>
          <w:rFonts w:ascii="Consolas" w:cs="Consolas" w:eastAsia="Consolas" w:hAnsi="Consolas"/>
          <w:b w:val="0"/>
          <w:i w:val="0"/>
          <w:smallCaps w:val="0"/>
          <w:strike w:val="0"/>
          <w:color w:val="d1ccf1"/>
          <w:sz w:val="21"/>
          <w:szCs w:val="21"/>
          <w:u w:val="none"/>
          <w:shd w:fill="auto" w:val="clear"/>
          <w:vertAlign w:val="baseline"/>
        </w:rPr>
      </w:pPr>
      <w:r w:rsidDel="00000000" w:rsidR="00000000" w:rsidRPr="00000000">
        <w:rPr>
          <w:rFonts w:ascii="Consolas" w:cs="Consolas" w:eastAsia="Consolas" w:hAnsi="Consolas"/>
          <w:b w:val="0"/>
          <w:i w:val="0"/>
          <w:smallCaps w:val="0"/>
          <w:strike w:val="0"/>
          <w:color w:val="d1ccf1"/>
          <w:sz w:val="21"/>
          <w:szCs w:val="21"/>
          <w:u w:val="none"/>
          <w:shd w:fill="auto" w:val="clear"/>
          <w:vertAlign w:val="baseline"/>
          <w:rtl w:val="0"/>
        </w:rPr>
        <w:t xml:space="preserve">) ENGINE</w:t>
      </w:r>
      <w:r w:rsidDel="00000000" w:rsidR="00000000" w:rsidRPr="00000000">
        <w:rPr>
          <w:rFonts w:ascii="Consolas" w:cs="Consolas" w:eastAsia="Consolas" w:hAnsi="Consolas"/>
          <w:b w:val="0"/>
          <w:i w:val="0"/>
          <w:smallCaps w:val="0"/>
          <w:strike w:val="0"/>
          <w:color w:val="dd5555"/>
          <w:sz w:val="21"/>
          <w:szCs w:val="21"/>
          <w:u w:val="none"/>
          <w:shd w:fill="auto" w:val="clear"/>
          <w:vertAlign w:val="baseline"/>
          <w:rtl w:val="0"/>
        </w:rPr>
        <w:t xml:space="preserve">=</w:t>
      </w:r>
      <w:r w:rsidDel="00000000" w:rsidR="00000000" w:rsidRPr="00000000">
        <w:rPr>
          <w:rFonts w:ascii="Consolas" w:cs="Consolas" w:eastAsia="Consolas" w:hAnsi="Consolas"/>
          <w:b w:val="0"/>
          <w:i w:val="0"/>
          <w:smallCaps w:val="0"/>
          <w:strike w:val="0"/>
          <w:color w:val="d1ccf1"/>
          <w:sz w:val="21"/>
          <w:szCs w:val="21"/>
          <w:u w:val="none"/>
          <w:shd w:fill="auto" w:val="clear"/>
          <w:vertAlign w:val="baseline"/>
          <w:rtl w:val="0"/>
        </w:rPr>
        <w:t xml:space="preserve">InnoDB AUTO_INCREMENT</w:t>
      </w:r>
      <w:r w:rsidDel="00000000" w:rsidR="00000000" w:rsidRPr="00000000">
        <w:rPr>
          <w:rFonts w:ascii="Consolas" w:cs="Consolas" w:eastAsia="Consolas" w:hAnsi="Consolas"/>
          <w:b w:val="0"/>
          <w:i w:val="0"/>
          <w:smallCaps w:val="0"/>
          <w:strike w:val="0"/>
          <w:color w:val="dd5555"/>
          <w:sz w:val="21"/>
          <w:szCs w:val="21"/>
          <w:u w:val="none"/>
          <w:shd w:fill="auto" w:val="clear"/>
          <w:vertAlign w:val="baseline"/>
          <w:rtl w:val="0"/>
        </w:rPr>
        <w:t xml:space="preserve">=</w:t>
      </w:r>
      <w:r w:rsidDel="00000000" w:rsidR="00000000" w:rsidRPr="00000000">
        <w:rPr>
          <w:rFonts w:ascii="Consolas" w:cs="Consolas" w:eastAsia="Consolas" w:hAnsi="Consolas"/>
          <w:b w:val="0"/>
          <w:i w:val="0"/>
          <w:smallCaps w:val="0"/>
          <w:strike w:val="0"/>
          <w:color w:val="eee385"/>
          <w:sz w:val="21"/>
          <w:szCs w:val="21"/>
          <w:u w:val="none"/>
          <w:shd w:fill="auto" w:val="clear"/>
          <w:vertAlign w:val="baseline"/>
          <w:rtl w:val="0"/>
        </w:rPr>
        <w:t xml:space="preserve">1</w:t>
      </w:r>
      <w:r w:rsidDel="00000000" w:rsidR="00000000" w:rsidRPr="00000000">
        <w:rPr>
          <w:rFonts w:ascii="Consolas" w:cs="Consolas" w:eastAsia="Consolas" w:hAnsi="Consolas"/>
          <w:b w:val="0"/>
          <w:i w:val="0"/>
          <w:smallCaps w:val="0"/>
          <w:strike w:val="0"/>
          <w:color w:val="d1ccf1"/>
          <w:sz w:val="21"/>
          <w:szCs w:val="21"/>
          <w:u w:val="none"/>
          <w:shd w:fill="auto" w:val="clear"/>
          <w:vertAlign w:val="baseline"/>
          <w:rtl w:val="0"/>
        </w:rPr>
        <w:t xml:space="preserve"> </w:t>
      </w:r>
      <w:r w:rsidDel="00000000" w:rsidR="00000000" w:rsidRPr="00000000">
        <w:rPr>
          <w:rFonts w:ascii="Consolas" w:cs="Consolas" w:eastAsia="Consolas" w:hAnsi="Consolas"/>
          <w:b w:val="0"/>
          <w:i w:val="0"/>
          <w:smallCaps w:val="0"/>
          <w:strike w:val="0"/>
          <w:color w:val="dd5555"/>
          <w:sz w:val="21"/>
          <w:szCs w:val="21"/>
          <w:u w:val="none"/>
          <w:shd w:fill="auto" w:val="clear"/>
          <w:vertAlign w:val="baseline"/>
          <w:rtl w:val="0"/>
        </w:rPr>
        <w:t xml:space="preserve">DEFAULT</w:t>
      </w:r>
      <w:r w:rsidDel="00000000" w:rsidR="00000000" w:rsidRPr="00000000">
        <w:rPr>
          <w:rFonts w:ascii="Consolas" w:cs="Consolas" w:eastAsia="Consolas" w:hAnsi="Consolas"/>
          <w:b w:val="0"/>
          <w:i w:val="0"/>
          <w:smallCaps w:val="0"/>
          <w:strike w:val="0"/>
          <w:color w:val="d1ccf1"/>
          <w:sz w:val="21"/>
          <w:szCs w:val="21"/>
          <w:u w:val="none"/>
          <w:shd w:fill="auto" w:val="clear"/>
          <w:vertAlign w:val="baseline"/>
          <w:rtl w:val="0"/>
        </w:rPr>
        <w:t xml:space="preserve"> CHARSET</w:t>
      </w:r>
      <w:r w:rsidDel="00000000" w:rsidR="00000000" w:rsidRPr="00000000">
        <w:rPr>
          <w:rFonts w:ascii="Consolas" w:cs="Consolas" w:eastAsia="Consolas" w:hAnsi="Consolas"/>
          <w:b w:val="0"/>
          <w:i w:val="0"/>
          <w:smallCaps w:val="0"/>
          <w:strike w:val="0"/>
          <w:color w:val="dd5555"/>
          <w:sz w:val="21"/>
          <w:szCs w:val="21"/>
          <w:u w:val="none"/>
          <w:shd w:fill="auto" w:val="clear"/>
          <w:vertAlign w:val="baseline"/>
          <w:rtl w:val="0"/>
        </w:rPr>
        <w:t xml:space="preserve">=</w:t>
      </w:r>
      <w:r w:rsidDel="00000000" w:rsidR="00000000" w:rsidRPr="00000000">
        <w:rPr>
          <w:rFonts w:ascii="Consolas" w:cs="Consolas" w:eastAsia="Consolas" w:hAnsi="Consolas"/>
          <w:b w:val="0"/>
          <w:i w:val="0"/>
          <w:smallCaps w:val="0"/>
          <w:strike w:val="0"/>
          <w:color w:val="d1ccf1"/>
          <w:sz w:val="21"/>
          <w:szCs w:val="21"/>
          <w:u w:val="none"/>
          <w:shd w:fill="auto" w:val="clear"/>
          <w:vertAlign w:val="baseline"/>
          <w:rtl w:val="0"/>
        </w:rPr>
        <w:t xml:space="preserve">utf8mb4 </w:t>
      </w:r>
      <w:r w:rsidDel="00000000" w:rsidR="00000000" w:rsidRPr="00000000">
        <w:rPr>
          <w:rFonts w:ascii="Consolas" w:cs="Consolas" w:eastAsia="Consolas" w:hAnsi="Consolas"/>
          <w:b w:val="0"/>
          <w:i w:val="0"/>
          <w:smallCaps w:val="0"/>
          <w:strike w:val="0"/>
          <w:color w:val="dd5555"/>
          <w:sz w:val="21"/>
          <w:szCs w:val="21"/>
          <w:u w:val="none"/>
          <w:shd w:fill="auto" w:val="clear"/>
          <w:vertAlign w:val="baseline"/>
          <w:rtl w:val="0"/>
        </w:rPr>
        <w:t xml:space="preserve">COLLATE=</w:t>
      </w:r>
      <w:r w:rsidDel="00000000" w:rsidR="00000000" w:rsidRPr="00000000">
        <w:rPr>
          <w:rFonts w:ascii="Consolas" w:cs="Consolas" w:eastAsia="Consolas" w:hAnsi="Consolas"/>
          <w:b w:val="0"/>
          <w:i w:val="0"/>
          <w:smallCaps w:val="0"/>
          <w:strike w:val="0"/>
          <w:color w:val="d1ccf1"/>
          <w:sz w:val="21"/>
          <w:szCs w:val="21"/>
          <w:u w:val="none"/>
          <w:shd w:fill="auto" w:val="clear"/>
          <w:vertAlign w:val="baseline"/>
          <w:rtl w:val="0"/>
        </w:rPr>
        <w:t xml:space="preserve">utf8mb4_0900_ai_ci;</w:t>
      </w:r>
    </w:p>
    <w:p w:rsidR="00000000" w:rsidDel="00000000" w:rsidP="00000000" w:rsidRDefault="00000000" w:rsidRPr="00000000" w14:paraId="00000039">
      <w:pPr>
        <w:keepNext w:val="0"/>
        <w:keepLines w:val="0"/>
        <w:pageBreakBefore w:val="0"/>
        <w:widowControl w:val="1"/>
        <w:pBdr>
          <w:top w:space="0" w:sz="0" w:val="nil"/>
          <w:left w:space="0" w:sz="0" w:val="nil"/>
          <w:bottom w:space="0" w:sz="0" w:val="nil"/>
          <w:right w:space="0" w:sz="0" w:val="nil"/>
          <w:between w:space="0" w:sz="0" w:val="nil"/>
        </w:pBdr>
        <w:shd w:fill="2f2f2f" w:val="clear"/>
        <w:spacing w:after="0" w:before="0" w:line="278.00000000000006" w:lineRule="auto"/>
        <w:ind w:right="0"/>
        <w:jc w:val="left"/>
        <w:rPr>
          <w:rFonts w:ascii="Consolas" w:cs="Consolas" w:eastAsia="Consolas" w:hAnsi="Consolas"/>
          <w:b w:val="0"/>
          <w:i w:val="0"/>
          <w:smallCaps w:val="0"/>
          <w:strike w:val="0"/>
          <w:color w:val="d1ccf1"/>
          <w:sz w:val="21"/>
          <w:szCs w:val="21"/>
          <w:u w:val="none"/>
          <w:shd w:fill="auto" w:val="clear"/>
          <w:vertAlign w:val="baseline"/>
        </w:rPr>
      </w:pPr>
      <w:r w:rsidDel="00000000" w:rsidR="00000000" w:rsidRPr="00000000">
        <w:rPr>
          <w:rtl w:val="0"/>
        </w:rPr>
      </w:r>
    </w:p>
    <w:p w:rsidR="00000000" w:rsidDel="00000000" w:rsidP="00000000" w:rsidRDefault="00000000" w:rsidRPr="00000000" w14:paraId="0000003A">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78.00000000000006"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Download MySQL workbench ( version 8.0.41 )</w:t>
      </w:r>
    </w:p>
    <w:p w:rsidR="00000000" w:rsidDel="00000000" w:rsidP="00000000" w:rsidRDefault="00000000" w:rsidRPr="00000000" w14:paraId="0000003B">
      <w:pPr>
        <w:keepNext w:val="0"/>
        <w:keepLines w:val="0"/>
        <w:pageBreakBefore w:val="0"/>
        <w:widowControl w:val="1"/>
        <w:numPr>
          <w:ilvl w:val="1"/>
          <w:numId w:val="7"/>
        </w:numPr>
        <w:pBdr>
          <w:top w:space="0" w:sz="0" w:val="nil"/>
          <w:left w:space="0" w:sz="0" w:val="nil"/>
          <w:bottom w:space="0" w:sz="0" w:val="nil"/>
          <w:right w:space="0" w:sz="0" w:val="nil"/>
          <w:between w:space="0" w:sz="0" w:val="nil"/>
        </w:pBdr>
        <w:shd w:fill="auto" w:val="clear"/>
        <w:spacing w:after="0" w:before="0" w:line="278.00000000000006" w:lineRule="auto"/>
        <w:ind w:left="2160" w:right="0" w:hanging="360"/>
        <w:jc w:val="left"/>
        <w:rPr/>
      </w:pPr>
      <w:hyperlink r:id="rId12">
        <w:r w:rsidDel="00000000" w:rsidR="00000000" w:rsidRPr="00000000">
          <w:rPr>
            <w:rFonts w:ascii="Aptos" w:cs="Aptos" w:eastAsia="Aptos" w:hAnsi="Aptos"/>
            <w:b w:val="0"/>
            <w:i w:val="0"/>
            <w:smallCaps w:val="0"/>
            <w:strike w:val="0"/>
            <w:color w:val="467886"/>
            <w:sz w:val="24"/>
            <w:szCs w:val="24"/>
            <w:u w:val="single"/>
            <w:shd w:fill="auto" w:val="clear"/>
            <w:vertAlign w:val="baseline"/>
            <w:rtl w:val="0"/>
          </w:rPr>
          <w:t xml:space="preserve">https://dev.mysql.com/downloads/workbench/</w:t>
        </w:r>
      </w:hyperlink>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03C">
      <w:pPr>
        <w:keepNext w:val="0"/>
        <w:keepLines w:val="0"/>
        <w:pageBreakBefore w:val="0"/>
        <w:widowControl w:val="1"/>
        <w:numPr>
          <w:ilvl w:val="1"/>
          <w:numId w:val="7"/>
        </w:numPr>
        <w:pBdr>
          <w:top w:space="0" w:sz="0" w:val="nil"/>
          <w:left w:space="0" w:sz="0" w:val="nil"/>
          <w:bottom w:space="0" w:sz="0" w:val="nil"/>
          <w:right w:space="0" w:sz="0" w:val="nil"/>
          <w:between w:space="0" w:sz="0" w:val="nil"/>
        </w:pBdr>
        <w:shd w:fill="auto" w:val="clear"/>
        <w:spacing w:after="0" w:before="0" w:line="278.00000000000006" w:lineRule="auto"/>
        <w:ind w:left="216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Add a new MySQL Connections (+) (click on the “+” button)</w:t>
      </w:r>
    </w:p>
    <w:p w:rsidR="00000000" w:rsidDel="00000000" w:rsidP="00000000" w:rsidRDefault="00000000" w:rsidRPr="00000000" w14:paraId="0000003D">
      <w:pPr>
        <w:keepNext w:val="0"/>
        <w:keepLines w:val="0"/>
        <w:pageBreakBefore w:val="0"/>
        <w:widowControl w:val="1"/>
        <w:numPr>
          <w:ilvl w:val="1"/>
          <w:numId w:val="7"/>
        </w:numPr>
        <w:pBdr>
          <w:top w:space="0" w:sz="0" w:val="nil"/>
          <w:left w:space="0" w:sz="0" w:val="nil"/>
          <w:bottom w:space="0" w:sz="0" w:val="nil"/>
          <w:right w:space="0" w:sz="0" w:val="nil"/>
          <w:between w:space="0" w:sz="0" w:val="nil"/>
        </w:pBdr>
        <w:shd w:fill="auto" w:val="clear"/>
        <w:spacing w:after="0" w:before="0" w:line="278.00000000000006" w:lineRule="auto"/>
        <w:ind w:left="216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Named it LocalMySQL</w:t>
      </w:r>
    </w:p>
    <w:p w:rsidR="00000000" w:rsidDel="00000000" w:rsidP="00000000" w:rsidRDefault="00000000" w:rsidRPr="00000000" w14:paraId="0000003E">
      <w:pPr>
        <w:keepNext w:val="0"/>
        <w:keepLines w:val="0"/>
        <w:pageBreakBefore w:val="0"/>
        <w:widowControl w:val="1"/>
        <w:numPr>
          <w:ilvl w:val="1"/>
          <w:numId w:val="7"/>
        </w:numPr>
        <w:pBdr>
          <w:top w:space="0" w:sz="0" w:val="nil"/>
          <w:left w:space="0" w:sz="0" w:val="nil"/>
          <w:bottom w:space="0" w:sz="0" w:val="nil"/>
          <w:right w:space="0" w:sz="0" w:val="nil"/>
          <w:between w:space="0" w:sz="0" w:val="nil"/>
        </w:pBdr>
        <w:shd w:fill="auto" w:val="clear"/>
        <w:spacing w:after="0" w:before="0" w:line="278.00000000000006" w:lineRule="auto"/>
        <w:ind w:left="216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Keep the Hostname: 127.0.0.1, Port: 3306, Username: root</w:t>
      </w:r>
    </w:p>
    <w:p w:rsidR="00000000" w:rsidDel="00000000" w:rsidP="00000000" w:rsidRDefault="00000000" w:rsidRPr="00000000" w14:paraId="0000003F">
      <w:pPr>
        <w:keepNext w:val="0"/>
        <w:keepLines w:val="0"/>
        <w:pageBreakBefore w:val="0"/>
        <w:widowControl w:val="1"/>
        <w:numPr>
          <w:ilvl w:val="1"/>
          <w:numId w:val="7"/>
        </w:numPr>
        <w:pBdr>
          <w:top w:space="0" w:sz="0" w:val="nil"/>
          <w:left w:space="0" w:sz="0" w:val="nil"/>
          <w:bottom w:space="0" w:sz="0" w:val="nil"/>
          <w:right w:space="0" w:sz="0" w:val="nil"/>
          <w:between w:space="0" w:sz="0" w:val="nil"/>
        </w:pBdr>
        <w:shd w:fill="auto" w:val="clear"/>
        <w:spacing w:after="0" w:before="0" w:line="278.00000000000006" w:lineRule="auto"/>
        <w:ind w:left="216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Password: Store in vault, then enter your root password</w:t>
      </w:r>
    </w:p>
    <w:p w:rsidR="00000000" w:rsidDel="00000000" w:rsidP="00000000" w:rsidRDefault="00000000" w:rsidRPr="00000000" w14:paraId="00000040">
      <w:pPr>
        <w:keepNext w:val="0"/>
        <w:keepLines w:val="0"/>
        <w:pageBreakBefore w:val="0"/>
        <w:widowControl w:val="1"/>
        <w:numPr>
          <w:ilvl w:val="1"/>
          <w:numId w:val="7"/>
        </w:numPr>
        <w:pBdr>
          <w:top w:space="0" w:sz="0" w:val="nil"/>
          <w:left w:space="0" w:sz="0" w:val="nil"/>
          <w:bottom w:space="0" w:sz="0" w:val="nil"/>
          <w:right w:space="0" w:sz="0" w:val="nil"/>
          <w:between w:space="0" w:sz="0" w:val="nil"/>
        </w:pBdr>
        <w:shd w:fill="auto" w:val="clear"/>
        <w:spacing w:after="0" w:before="0" w:line="278.00000000000006" w:lineRule="auto"/>
        <w:ind w:left="216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Click Test Connection</w:t>
      </w:r>
    </w:p>
    <w:p w:rsidR="00000000" w:rsidDel="00000000" w:rsidP="00000000" w:rsidRDefault="00000000" w:rsidRPr="00000000" w14:paraId="00000041">
      <w:pPr>
        <w:keepNext w:val="0"/>
        <w:keepLines w:val="0"/>
        <w:pageBreakBefore w:val="0"/>
        <w:widowControl w:val="1"/>
        <w:numPr>
          <w:ilvl w:val="1"/>
          <w:numId w:val="7"/>
        </w:numPr>
        <w:pBdr>
          <w:top w:space="0" w:sz="0" w:val="nil"/>
          <w:left w:space="0" w:sz="0" w:val="nil"/>
          <w:bottom w:space="0" w:sz="0" w:val="nil"/>
          <w:right w:space="0" w:sz="0" w:val="nil"/>
          <w:between w:space="0" w:sz="0" w:val="nil"/>
        </w:pBdr>
        <w:shd w:fill="auto" w:val="clear"/>
        <w:spacing w:after="0" w:before="0" w:line="278.00000000000006" w:lineRule="auto"/>
        <w:ind w:left="216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If successful, click ok</w:t>
      </w:r>
    </w:p>
    <w:p w:rsidR="00000000" w:rsidDel="00000000" w:rsidP="00000000" w:rsidRDefault="00000000" w:rsidRPr="00000000" w14:paraId="00000042">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78.00000000000006"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Check in your connections</w:t>
      </w:r>
    </w:p>
    <w:p w:rsidR="00000000" w:rsidDel="00000000" w:rsidP="00000000" w:rsidRDefault="00000000" w:rsidRPr="00000000" w14:paraId="00000043">
      <w:pPr>
        <w:keepNext w:val="0"/>
        <w:keepLines w:val="0"/>
        <w:pageBreakBefore w:val="0"/>
        <w:widowControl w:val="1"/>
        <w:numPr>
          <w:ilvl w:val="1"/>
          <w:numId w:val="7"/>
        </w:numPr>
        <w:pBdr>
          <w:top w:space="0" w:sz="0" w:val="nil"/>
          <w:left w:space="0" w:sz="0" w:val="nil"/>
          <w:bottom w:space="0" w:sz="0" w:val="nil"/>
          <w:right w:space="0" w:sz="0" w:val="nil"/>
          <w:between w:space="0" w:sz="0" w:val="nil"/>
        </w:pBdr>
        <w:shd w:fill="auto" w:val="clear"/>
        <w:spacing w:after="0" w:before="0" w:line="278.00000000000006" w:lineRule="auto"/>
        <w:ind w:left="216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Database named nft_marketplace</w:t>
      </w:r>
    </w:p>
    <w:p w:rsidR="00000000" w:rsidDel="00000000" w:rsidP="00000000" w:rsidRDefault="00000000" w:rsidRPr="00000000" w14:paraId="00000044">
      <w:pPr>
        <w:keepNext w:val="0"/>
        <w:keepLines w:val="0"/>
        <w:pageBreakBefore w:val="0"/>
        <w:widowControl w:val="1"/>
        <w:numPr>
          <w:ilvl w:val="1"/>
          <w:numId w:val="7"/>
        </w:numPr>
        <w:pBdr>
          <w:top w:space="0" w:sz="0" w:val="nil"/>
          <w:left w:space="0" w:sz="0" w:val="nil"/>
          <w:bottom w:space="0" w:sz="0" w:val="nil"/>
          <w:right w:space="0" w:sz="0" w:val="nil"/>
          <w:between w:space="0" w:sz="0" w:val="nil"/>
        </w:pBdr>
        <w:shd w:fill="auto" w:val="clear"/>
        <w:spacing w:after="0" w:before="0" w:line="278.00000000000006" w:lineRule="auto"/>
        <w:ind w:left="216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2 tables name nft_items and transactions</w:t>
      </w:r>
    </w:p>
    <w:p w:rsidR="00000000" w:rsidDel="00000000" w:rsidP="00000000" w:rsidRDefault="00000000" w:rsidRPr="00000000" w14:paraId="00000045">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8.00000000000006"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Smart contracts setup</w:t>
      </w:r>
    </w:p>
    <w:p w:rsidR="00000000" w:rsidDel="00000000" w:rsidP="00000000" w:rsidRDefault="00000000" w:rsidRPr="00000000" w14:paraId="0000004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8.00000000000006" w:lineRule="auto"/>
        <w:ind w:left="72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Import wallet</w:t>
      </w:r>
    </w:p>
    <w:p w:rsidR="00000000" w:rsidDel="00000000" w:rsidP="00000000" w:rsidRDefault="00000000" w:rsidRPr="00000000" w14:paraId="00000047">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8.00000000000006"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Open folder backend in vs code</w:t>
      </w:r>
    </w:p>
    <w:p w:rsidR="00000000" w:rsidDel="00000000" w:rsidP="00000000" w:rsidRDefault="00000000" w:rsidRPr="00000000" w14:paraId="00000048">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8.00000000000006"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Open terminal, navigate to group-project-spr-2025-g1\backend\nft-Copy</w:t>
      </w:r>
    </w:p>
    <w:p w:rsidR="00000000" w:rsidDel="00000000" w:rsidP="00000000" w:rsidRDefault="00000000" w:rsidRPr="00000000" w14:paraId="00000049">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60" w:before="0" w:line="278.00000000000006"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Open hardhat.config.js</w:t>
      </w:r>
    </w:p>
    <w:p w:rsidR="00000000" w:rsidDel="00000000" w:rsidP="00000000" w:rsidRDefault="00000000" w:rsidRPr="00000000" w14:paraId="0000004A">
      <w:pPr>
        <w:jc w:val="center"/>
        <w:rPr/>
      </w:pPr>
      <w:r w:rsidDel="00000000" w:rsidR="00000000" w:rsidRPr="00000000">
        <w:rPr/>
        <w:drawing>
          <wp:inline distB="0" distT="0" distL="0" distR="0">
            <wp:extent cx="1307808" cy="1921580"/>
            <wp:effectExtent b="0" l="0" r="0" t="0"/>
            <wp:docPr descr="A screenshot of a computer program&#10;&#10;AI-generated content may be incorrect." id="2114353833" name="image21.png"/>
            <a:graphic>
              <a:graphicData uri="http://schemas.openxmlformats.org/drawingml/2006/picture">
                <pic:pic>
                  <pic:nvPicPr>
                    <pic:cNvPr descr="A screenshot of a computer program&#10;&#10;AI-generated content may be incorrect." id="0" name="image21.png"/>
                    <pic:cNvPicPr preferRelativeResize="0"/>
                  </pic:nvPicPr>
                  <pic:blipFill>
                    <a:blip r:embed="rId13"/>
                    <a:srcRect b="0" l="0" r="0" t="0"/>
                    <a:stretch>
                      <a:fillRect/>
                    </a:stretch>
                  </pic:blipFill>
                  <pic:spPr>
                    <a:xfrm>
                      <a:off x="0" y="0"/>
                      <a:ext cx="1307808" cy="1921580"/>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8.00000000000006"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Copy these line and run one by one: ( lines in the comment of the code )</w:t>
      </w:r>
    </w:p>
    <w:p w:rsidR="00000000" w:rsidDel="00000000" w:rsidP="00000000" w:rsidRDefault="00000000" w:rsidRPr="00000000" w14:paraId="0000004C">
      <w:pPr>
        <w:keepNext w:val="0"/>
        <w:keepLines w:val="0"/>
        <w:pageBreakBefore w:val="0"/>
        <w:widowControl w:val="1"/>
        <w:numPr>
          <w:ilvl w:val="1"/>
          <w:numId w:val="4"/>
        </w:numPr>
        <w:pBdr>
          <w:top w:space="0" w:sz="0" w:val="nil"/>
          <w:left w:space="0" w:sz="0" w:val="nil"/>
          <w:bottom w:space="0" w:sz="0" w:val="nil"/>
          <w:right w:space="0" w:sz="0" w:val="nil"/>
          <w:between w:space="0" w:sz="0" w:val="nil"/>
        </w:pBdr>
        <w:shd w:fill="auto" w:val="clear"/>
        <w:spacing w:after="0" w:before="0" w:line="278.00000000000006" w:lineRule="auto"/>
        <w:ind w:left="216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Npm install –save-dev hardhat</w:t>
      </w:r>
    </w:p>
    <w:p w:rsidR="00000000" w:rsidDel="00000000" w:rsidP="00000000" w:rsidRDefault="00000000" w:rsidRPr="00000000" w14:paraId="0000004D">
      <w:pPr>
        <w:keepNext w:val="0"/>
        <w:keepLines w:val="0"/>
        <w:pageBreakBefore w:val="0"/>
        <w:widowControl w:val="1"/>
        <w:numPr>
          <w:ilvl w:val="1"/>
          <w:numId w:val="4"/>
        </w:numPr>
        <w:pBdr>
          <w:top w:space="0" w:sz="0" w:val="nil"/>
          <w:left w:space="0" w:sz="0" w:val="nil"/>
          <w:bottom w:space="0" w:sz="0" w:val="nil"/>
          <w:right w:space="0" w:sz="0" w:val="nil"/>
          <w:between w:space="0" w:sz="0" w:val="nil"/>
        </w:pBdr>
        <w:shd w:fill="auto" w:val="clear"/>
        <w:spacing w:after="0" w:before="0" w:line="278.00000000000006" w:lineRule="auto"/>
        <w:ind w:left="216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Npx hardhat</w:t>
      </w:r>
    </w:p>
    <w:p w:rsidR="00000000" w:rsidDel="00000000" w:rsidP="00000000" w:rsidRDefault="00000000" w:rsidRPr="00000000" w14:paraId="0000004E">
      <w:pPr>
        <w:keepNext w:val="0"/>
        <w:keepLines w:val="0"/>
        <w:pageBreakBefore w:val="0"/>
        <w:widowControl w:val="1"/>
        <w:numPr>
          <w:ilvl w:val="1"/>
          <w:numId w:val="4"/>
        </w:numPr>
        <w:pBdr>
          <w:top w:space="0" w:sz="0" w:val="nil"/>
          <w:left w:space="0" w:sz="0" w:val="nil"/>
          <w:bottom w:space="0" w:sz="0" w:val="nil"/>
          <w:right w:space="0" w:sz="0" w:val="nil"/>
          <w:between w:space="0" w:sz="0" w:val="nil"/>
        </w:pBdr>
        <w:shd w:fill="auto" w:val="clear"/>
        <w:spacing w:after="0" w:before="0" w:line="278.00000000000006" w:lineRule="auto"/>
        <w:ind w:left="216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Npx hardhat node</w:t>
      </w:r>
    </w:p>
    <w:p w:rsidR="00000000" w:rsidDel="00000000" w:rsidP="00000000" w:rsidRDefault="00000000" w:rsidRPr="00000000" w14:paraId="0000004F">
      <w:pPr>
        <w:keepNext w:val="0"/>
        <w:keepLines w:val="0"/>
        <w:pageBreakBefore w:val="0"/>
        <w:widowControl w:val="1"/>
        <w:numPr>
          <w:ilvl w:val="1"/>
          <w:numId w:val="4"/>
        </w:numPr>
        <w:pBdr>
          <w:top w:space="0" w:sz="0" w:val="nil"/>
          <w:left w:space="0" w:sz="0" w:val="nil"/>
          <w:bottom w:space="0" w:sz="0" w:val="nil"/>
          <w:right w:space="0" w:sz="0" w:val="nil"/>
          <w:between w:space="0" w:sz="0" w:val="nil"/>
        </w:pBdr>
        <w:shd w:fill="auto" w:val="clear"/>
        <w:spacing w:after="160" w:before="0" w:line="278.00000000000006" w:lineRule="auto"/>
        <w:ind w:left="216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(please keep this terminal running, do not interrupt)</w:t>
      </w:r>
    </w:p>
    <w:p w:rsidR="00000000" w:rsidDel="00000000" w:rsidP="00000000" w:rsidRDefault="00000000" w:rsidRPr="00000000" w14:paraId="00000050">
      <w:pPr>
        <w:rPr/>
      </w:pPr>
      <w:r w:rsidDel="00000000" w:rsidR="00000000" w:rsidRPr="00000000">
        <w:rPr/>
        <w:drawing>
          <wp:inline distB="0" distT="0" distL="0" distR="0">
            <wp:extent cx="5943600" cy="1896745"/>
            <wp:effectExtent b="0" l="0" r="0" t="0"/>
            <wp:docPr id="2114353832" name="image34.png"/>
            <a:graphic>
              <a:graphicData uri="http://schemas.openxmlformats.org/drawingml/2006/picture">
                <pic:pic>
                  <pic:nvPicPr>
                    <pic:cNvPr id="0" name="image34.png"/>
                    <pic:cNvPicPr preferRelativeResize="0"/>
                  </pic:nvPicPr>
                  <pic:blipFill>
                    <a:blip r:embed="rId14"/>
                    <a:srcRect b="0" l="0" r="0" t="0"/>
                    <a:stretch>
                      <a:fillRect/>
                    </a:stretch>
                  </pic:blipFill>
                  <pic:spPr>
                    <a:xfrm>
                      <a:off x="0" y="0"/>
                      <a:ext cx="5943600" cy="1896745"/>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8.00000000000006"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You will see 19 wallet account, copy 1 of their private key</w:t>
      </w:r>
    </w:p>
    <w:p w:rsidR="00000000" w:rsidDel="00000000" w:rsidP="00000000" w:rsidRDefault="00000000" w:rsidRPr="00000000" w14:paraId="00000052">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8.00000000000006"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Open metamask extension</w:t>
      </w:r>
    </w:p>
    <w:p w:rsidR="00000000" w:rsidDel="00000000" w:rsidP="00000000" w:rsidRDefault="00000000" w:rsidRPr="00000000" w14:paraId="00000053">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60" w:before="0" w:line="278.00000000000006"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Click on the Ethereum mainet icon</w:t>
      </w:r>
    </w:p>
    <w:p w:rsidR="00000000" w:rsidDel="00000000" w:rsidP="00000000" w:rsidRDefault="00000000" w:rsidRPr="00000000" w14:paraId="00000054">
      <w:pPr>
        <w:ind w:left="1080" w:firstLine="0"/>
        <w:jc w:val="center"/>
        <w:rPr/>
      </w:pPr>
      <w:r w:rsidDel="00000000" w:rsidR="00000000" w:rsidRPr="00000000">
        <w:rPr/>
        <w:drawing>
          <wp:inline distB="0" distT="0" distL="0" distR="0">
            <wp:extent cx="2496654" cy="471590"/>
            <wp:effectExtent b="0" l="0" r="0" t="0"/>
            <wp:docPr descr="A black and white text&#10;&#10;AI-generated content may be incorrect." id="2114353836" name="image39.png"/>
            <a:graphic>
              <a:graphicData uri="http://schemas.openxmlformats.org/drawingml/2006/picture">
                <pic:pic>
                  <pic:nvPicPr>
                    <pic:cNvPr descr="A black and white text&#10;&#10;AI-generated content may be incorrect." id="0" name="image39.png"/>
                    <pic:cNvPicPr preferRelativeResize="0"/>
                  </pic:nvPicPr>
                  <pic:blipFill>
                    <a:blip r:embed="rId15"/>
                    <a:srcRect b="0" l="0" r="0" t="0"/>
                    <a:stretch>
                      <a:fillRect/>
                    </a:stretch>
                  </pic:blipFill>
                  <pic:spPr>
                    <a:xfrm>
                      <a:off x="0" y="0"/>
                      <a:ext cx="2496654" cy="471590"/>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keepNext w:val="0"/>
        <w:keepLines w:val="0"/>
        <w:pageBreakBefore w:val="0"/>
        <w:widowControl w:val="1"/>
        <w:numPr>
          <w:ilvl w:val="1"/>
          <w:numId w:val="4"/>
        </w:numPr>
        <w:pBdr>
          <w:top w:space="0" w:sz="0" w:val="nil"/>
          <w:left w:space="0" w:sz="0" w:val="nil"/>
          <w:bottom w:space="0" w:sz="0" w:val="nil"/>
          <w:right w:space="0" w:sz="0" w:val="nil"/>
          <w:between w:space="0" w:sz="0" w:val="nil"/>
        </w:pBdr>
        <w:shd w:fill="auto" w:val="clear"/>
        <w:spacing w:after="160" w:before="0" w:line="278.00000000000006" w:lineRule="auto"/>
        <w:ind w:left="216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Add a custom network</w:t>
      </w:r>
    </w:p>
    <w:p w:rsidR="00000000" w:rsidDel="00000000" w:rsidP="00000000" w:rsidRDefault="00000000" w:rsidRPr="00000000" w14:paraId="00000056">
      <w:pPr>
        <w:ind w:left="1800" w:firstLine="0"/>
        <w:rPr/>
      </w:pPr>
      <w:r w:rsidDel="00000000" w:rsidR="00000000" w:rsidRPr="00000000">
        <w:rPr/>
        <w:drawing>
          <wp:inline distB="0" distT="0" distL="0" distR="0">
            <wp:extent cx="2152224" cy="683696"/>
            <wp:effectExtent b="0" l="0" r="0" t="0"/>
            <wp:docPr descr="A screenshot of a computer&#10;&#10;AI-generated content may be incorrect." id="2114353835" name="image43.png"/>
            <a:graphic>
              <a:graphicData uri="http://schemas.openxmlformats.org/drawingml/2006/picture">
                <pic:pic>
                  <pic:nvPicPr>
                    <pic:cNvPr descr="A screenshot of a computer&#10;&#10;AI-generated content may be incorrect." id="0" name="image43.png"/>
                    <pic:cNvPicPr preferRelativeResize="0"/>
                  </pic:nvPicPr>
                  <pic:blipFill>
                    <a:blip r:embed="rId16"/>
                    <a:srcRect b="0" l="0" r="0" t="0"/>
                    <a:stretch>
                      <a:fillRect/>
                    </a:stretch>
                  </pic:blipFill>
                  <pic:spPr>
                    <a:xfrm>
                      <a:off x="0" y="0"/>
                      <a:ext cx="2152224" cy="683696"/>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keepNext w:val="0"/>
        <w:keepLines w:val="0"/>
        <w:pageBreakBefore w:val="0"/>
        <w:widowControl w:val="1"/>
        <w:numPr>
          <w:ilvl w:val="1"/>
          <w:numId w:val="4"/>
        </w:numPr>
        <w:pBdr>
          <w:top w:space="0" w:sz="0" w:val="nil"/>
          <w:left w:space="0" w:sz="0" w:val="nil"/>
          <w:bottom w:space="0" w:sz="0" w:val="nil"/>
          <w:right w:space="0" w:sz="0" w:val="nil"/>
          <w:between w:space="0" w:sz="0" w:val="nil"/>
        </w:pBdr>
        <w:shd w:fill="auto" w:val="clear"/>
        <w:spacing w:after="0" w:before="0" w:line="278.00000000000006" w:lineRule="auto"/>
        <w:ind w:left="216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Fill in the following details: </w:t>
      </w:r>
    </w:p>
    <w:p w:rsidR="00000000" w:rsidDel="00000000" w:rsidP="00000000" w:rsidRDefault="00000000" w:rsidRPr="00000000" w14:paraId="00000058">
      <w:pPr>
        <w:keepNext w:val="0"/>
        <w:keepLines w:val="0"/>
        <w:pageBreakBefore w:val="0"/>
        <w:widowControl w:val="1"/>
        <w:numPr>
          <w:ilvl w:val="1"/>
          <w:numId w:val="4"/>
        </w:numPr>
        <w:pBdr>
          <w:top w:space="0" w:sz="0" w:val="nil"/>
          <w:left w:space="0" w:sz="0" w:val="nil"/>
          <w:bottom w:space="0" w:sz="0" w:val="nil"/>
          <w:right w:space="0" w:sz="0" w:val="nil"/>
          <w:between w:space="0" w:sz="0" w:val="nil"/>
        </w:pBdr>
        <w:shd w:fill="auto" w:val="clear"/>
        <w:spacing w:after="0" w:before="0" w:line="278.00000000000006" w:lineRule="auto"/>
        <w:ind w:left="216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Network Name: Hardhat Local ( or any name the wallet suggested )</w:t>
      </w:r>
    </w:p>
    <w:p w:rsidR="00000000" w:rsidDel="00000000" w:rsidP="00000000" w:rsidRDefault="00000000" w:rsidRPr="00000000" w14:paraId="00000059">
      <w:pPr>
        <w:keepNext w:val="0"/>
        <w:keepLines w:val="0"/>
        <w:pageBreakBefore w:val="0"/>
        <w:widowControl w:val="1"/>
        <w:numPr>
          <w:ilvl w:val="1"/>
          <w:numId w:val="4"/>
        </w:numPr>
        <w:pBdr>
          <w:top w:space="0" w:sz="0" w:val="nil"/>
          <w:left w:space="0" w:sz="0" w:val="nil"/>
          <w:bottom w:space="0" w:sz="0" w:val="nil"/>
          <w:right w:space="0" w:sz="0" w:val="nil"/>
          <w:between w:space="0" w:sz="0" w:val="nil"/>
        </w:pBdr>
        <w:shd w:fill="auto" w:val="clear"/>
        <w:spacing w:after="0" w:before="0" w:line="278.00000000000006" w:lineRule="auto"/>
        <w:ind w:left="216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RPC URL: </w:t>
      </w:r>
      <w:hyperlink r:id="rId17">
        <w:r w:rsidDel="00000000" w:rsidR="00000000" w:rsidRPr="00000000">
          <w:rPr>
            <w:rFonts w:ascii="Aptos" w:cs="Aptos" w:eastAsia="Aptos" w:hAnsi="Aptos"/>
            <w:b w:val="1"/>
            <w:i w:val="0"/>
            <w:smallCaps w:val="0"/>
            <w:strike w:val="0"/>
            <w:color w:val="467886"/>
            <w:sz w:val="24"/>
            <w:szCs w:val="24"/>
            <w:u w:val="single"/>
            <w:shd w:fill="auto" w:val="clear"/>
            <w:vertAlign w:val="baseline"/>
            <w:rtl w:val="0"/>
          </w:rPr>
          <w:t xml:space="preserve">http://127.0.0.1:8545</w:t>
        </w:r>
      </w:hyperlink>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05A">
      <w:pPr>
        <w:keepNext w:val="0"/>
        <w:keepLines w:val="0"/>
        <w:pageBreakBefore w:val="0"/>
        <w:widowControl w:val="1"/>
        <w:numPr>
          <w:ilvl w:val="1"/>
          <w:numId w:val="4"/>
        </w:numPr>
        <w:pBdr>
          <w:top w:space="0" w:sz="0" w:val="nil"/>
          <w:left w:space="0" w:sz="0" w:val="nil"/>
          <w:bottom w:space="0" w:sz="0" w:val="nil"/>
          <w:right w:space="0" w:sz="0" w:val="nil"/>
          <w:between w:space="0" w:sz="0" w:val="nil"/>
        </w:pBdr>
        <w:shd w:fill="auto" w:val="clear"/>
        <w:spacing w:after="0" w:before="0" w:line="278.00000000000006" w:lineRule="auto"/>
        <w:ind w:left="216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Chain ID: 31337 </w:t>
      </w:r>
    </w:p>
    <w:p w:rsidR="00000000" w:rsidDel="00000000" w:rsidP="00000000" w:rsidRDefault="00000000" w:rsidRPr="00000000" w14:paraId="0000005B">
      <w:pPr>
        <w:keepNext w:val="0"/>
        <w:keepLines w:val="0"/>
        <w:pageBreakBefore w:val="0"/>
        <w:widowControl w:val="1"/>
        <w:numPr>
          <w:ilvl w:val="1"/>
          <w:numId w:val="4"/>
        </w:numPr>
        <w:pBdr>
          <w:top w:space="0" w:sz="0" w:val="nil"/>
          <w:left w:space="0" w:sz="0" w:val="nil"/>
          <w:bottom w:space="0" w:sz="0" w:val="nil"/>
          <w:right w:space="0" w:sz="0" w:val="nil"/>
          <w:between w:space="0" w:sz="0" w:val="nil"/>
        </w:pBdr>
        <w:shd w:fill="auto" w:val="clear"/>
        <w:spacing w:after="0" w:before="0" w:line="278.00000000000006" w:lineRule="auto"/>
        <w:ind w:left="216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Currency Symbol: ETH ( or any symbol the wallet suggested )</w:t>
      </w:r>
    </w:p>
    <w:p w:rsidR="00000000" w:rsidDel="00000000" w:rsidP="00000000" w:rsidRDefault="00000000" w:rsidRPr="00000000" w14:paraId="0000005C">
      <w:pPr>
        <w:keepNext w:val="0"/>
        <w:keepLines w:val="0"/>
        <w:pageBreakBefore w:val="0"/>
        <w:widowControl w:val="1"/>
        <w:numPr>
          <w:ilvl w:val="1"/>
          <w:numId w:val="4"/>
        </w:numPr>
        <w:pBdr>
          <w:top w:space="0" w:sz="0" w:val="nil"/>
          <w:left w:space="0" w:sz="0" w:val="nil"/>
          <w:bottom w:space="0" w:sz="0" w:val="nil"/>
          <w:right w:space="0" w:sz="0" w:val="nil"/>
          <w:between w:space="0" w:sz="0" w:val="nil"/>
        </w:pBdr>
        <w:shd w:fill="auto" w:val="clear"/>
        <w:spacing w:after="0" w:before="0" w:line="278.00000000000006" w:lineRule="auto"/>
        <w:ind w:left="216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Save the network. Switch to the "Hardhat Local" network.</w:t>
      </w:r>
    </w:p>
    <w:p w:rsidR="00000000" w:rsidDel="00000000" w:rsidP="00000000" w:rsidRDefault="00000000" w:rsidRPr="00000000" w14:paraId="0000005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8.00000000000006" w:lineRule="auto"/>
        <w:ind w:left="0" w:right="0" w:firstLine="0"/>
        <w:jc w:val="center"/>
        <w:rPr/>
      </w:pPr>
      <w:r w:rsidDel="00000000" w:rsidR="00000000" w:rsidRPr="00000000">
        <w:rPr/>
        <w:drawing>
          <wp:inline distB="114300" distT="114300" distL="114300" distR="114300">
            <wp:extent cx="2794646" cy="3960807"/>
            <wp:effectExtent b="0" l="0" r="0" t="0"/>
            <wp:docPr id="2114353808" name="image20.png"/>
            <a:graphic>
              <a:graphicData uri="http://schemas.openxmlformats.org/drawingml/2006/picture">
                <pic:pic>
                  <pic:nvPicPr>
                    <pic:cNvPr id="0" name="image20.png"/>
                    <pic:cNvPicPr preferRelativeResize="0"/>
                  </pic:nvPicPr>
                  <pic:blipFill>
                    <a:blip r:embed="rId18"/>
                    <a:srcRect b="0" l="0" r="0" t="0"/>
                    <a:stretch>
                      <a:fillRect/>
                    </a:stretch>
                  </pic:blipFill>
                  <pic:spPr>
                    <a:xfrm>
                      <a:off x="0" y="0"/>
                      <a:ext cx="2794646" cy="3960807"/>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8.00000000000006"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Click on Account 1 icon</w:t>
      </w:r>
    </w:p>
    <w:p w:rsidR="00000000" w:rsidDel="00000000" w:rsidP="00000000" w:rsidRDefault="00000000" w:rsidRPr="00000000" w14:paraId="0000005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8.00000000000006" w:lineRule="auto"/>
        <w:ind w:left="144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0" distR="0">
            <wp:extent cx="2257740" cy="990738"/>
            <wp:effectExtent b="0" l="0" r="0" t="0"/>
            <wp:docPr descr="A screenshot of a computer&#10;&#10;AI-generated content may be incorrect." id="2114353838" name="image32.png"/>
            <a:graphic>
              <a:graphicData uri="http://schemas.openxmlformats.org/drawingml/2006/picture">
                <pic:pic>
                  <pic:nvPicPr>
                    <pic:cNvPr descr="A screenshot of a computer&#10;&#10;AI-generated content may be incorrect." id="0" name="image32.png"/>
                    <pic:cNvPicPr preferRelativeResize="0"/>
                  </pic:nvPicPr>
                  <pic:blipFill>
                    <a:blip r:embed="rId19"/>
                    <a:srcRect b="0" l="0" r="0" t="0"/>
                    <a:stretch>
                      <a:fillRect/>
                    </a:stretch>
                  </pic:blipFill>
                  <pic:spPr>
                    <a:xfrm>
                      <a:off x="0" y="0"/>
                      <a:ext cx="2257740" cy="990738"/>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keepNext w:val="0"/>
        <w:keepLines w:val="0"/>
        <w:pageBreakBefore w:val="0"/>
        <w:widowControl w:val="1"/>
        <w:numPr>
          <w:ilvl w:val="1"/>
          <w:numId w:val="4"/>
        </w:numPr>
        <w:pBdr>
          <w:top w:space="0" w:sz="0" w:val="nil"/>
          <w:left w:space="0" w:sz="0" w:val="nil"/>
          <w:bottom w:space="0" w:sz="0" w:val="nil"/>
          <w:right w:space="0" w:sz="0" w:val="nil"/>
          <w:between w:space="0" w:sz="0" w:val="nil"/>
        </w:pBdr>
        <w:shd w:fill="auto" w:val="clear"/>
        <w:spacing w:after="0" w:before="0" w:line="278.00000000000006" w:lineRule="auto"/>
        <w:ind w:left="216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Add an account or hardware wallet</w:t>
      </w:r>
    </w:p>
    <w:p w:rsidR="00000000" w:rsidDel="00000000" w:rsidP="00000000" w:rsidRDefault="00000000" w:rsidRPr="00000000" w14:paraId="00000061">
      <w:pPr>
        <w:keepNext w:val="0"/>
        <w:keepLines w:val="0"/>
        <w:pageBreakBefore w:val="0"/>
        <w:widowControl w:val="1"/>
        <w:numPr>
          <w:ilvl w:val="1"/>
          <w:numId w:val="4"/>
        </w:numPr>
        <w:pBdr>
          <w:top w:space="0" w:sz="0" w:val="nil"/>
          <w:left w:space="0" w:sz="0" w:val="nil"/>
          <w:bottom w:space="0" w:sz="0" w:val="nil"/>
          <w:right w:space="0" w:sz="0" w:val="nil"/>
          <w:between w:space="0" w:sz="0" w:val="nil"/>
        </w:pBdr>
        <w:shd w:fill="auto" w:val="clear"/>
        <w:spacing w:after="0" w:before="0" w:line="278.00000000000006" w:lineRule="auto"/>
        <w:ind w:left="216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Click import account</w:t>
      </w:r>
    </w:p>
    <w:p w:rsidR="00000000" w:rsidDel="00000000" w:rsidP="00000000" w:rsidRDefault="00000000" w:rsidRPr="00000000" w14:paraId="00000062">
      <w:pPr>
        <w:keepNext w:val="0"/>
        <w:keepLines w:val="0"/>
        <w:pageBreakBefore w:val="0"/>
        <w:widowControl w:val="1"/>
        <w:numPr>
          <w:ilvl w:val="1"/>
          <w:numId w:val="4"/>
        </w:numPr>
        <w:pBdr>
          <w:top w:space="0" w:sz="0" w:val="nil"/>
          <w:left w:space="0" w:sz="0" w:val="nil"/>
          <w:bottom w:space="0" w:sz="0" w:val="nil"/>
          <w:right w:space="0" w:sz="0" w:val="nil"/>
          <w:between w:space="0" w:sz="0" w:val="nil"/>
        </w:pBdr>
        <w:shd w:fill="auto" w:val="clear"/>
        <w:spacing w:after="0" w:before="0" w:line="278.00000000000006" w:lineRule="auto"/>
        <w:ind w:left="216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Paste your previously copied wallet private key and click import</w:t>
      </w:r>
    </w:p>
    <w:p w:rsidR="00000000" w:rsidDel="00000000" w:rsidP="00000000" w:rsidRDefault="00000000" w:rsidRPr="00000000" w14:paraId="00000063">
      <w:pPr>
        <w:keepNext w:val="0"/>
        <w:keepLines w:val="0"/>
        <w:pageBreakBefore w:val="0"/>
        <w:widowControl w:val="1"/>
        <w:numPr>
          <w:ilvl w:val="1"/>
          <w:numId w:val="4"/>
        </w:numPr>
        <w:pBdr>
          <w:top w:space="0" w:sz="0" w:val="nil"/>
          <w:left w:space="0" w:sz="0" w:val="nil"/>
          <w:bottom w:space="0" w:sz="0" w:val="nil"/>
          <w:right w:space="0" w:sz="0" w:val="nil"/>
          <w:between w:space="0" w:sz="0" w:val="nil"/>
        </w:pBdr>
        <w:shd w:fill="auto" w:val="clear"/>
        <w:spacing w:after="160" w:before="0" w:line="278.00000000000006" w:lineRule="auto"/>
        <w:ind w:left="216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You will see in your wallet have 10000 </w:t>
      </w:r>
      <w:r w:rsidDel="00000000" w:rsidR="00000000" w:rsidRPr="00000000">
        <w:rPr>
          <w:rtl w:val="0"/>
        </w:rPr>
        <w:t xml:space="preserve">ETH</w:t>
      </w:r>
      <w:r w:rsidDel="00000000" w:rsidR="00000000" w:rsidRPr="00000000">
        <w:rPr>
          <w:rtl w:val="0"/>
        </w:rPr>
      </w:r>
    </w:p>
    <w:p w:rsidR="00000000" w:rsidDel="00000000" w:rsidP="00000000" w:rsidRDefault="00000000" w:rsidRPr="00000000" w14:paraId="00000064">
      <w:pPr>
        <w:jc w:val="center"/>
        <w:rPr/>
      </w:pPr>
      <w:r w:rsidDel="00000000" w:rsidR="00000000" w:rsidRPr="00000000">
        <w:rPr/>
        <w:drawing>
          <wp:inline distB="0" distT="0" distL="0" distR="0">
            <wp:extent cx="2324180" cy="1199728"/>
            <wp:effectExtent b="0" l="0" r="0" t="0"/>
            <wp:docPr descr="A screenshot of a computer&#10;&#10;AI-generated content may be incorrect." id="2114353837" name="image40.png"/>
            <a:graphic>
              <a:graphicData uri="http://schemas.openxmlformats.org/drawingml/2006/picture">
                <pic:pic>
                  <pic:nvPicPr>
                    <pic:cNvPr descr="A screenshot of a computer&#10;&#10;AI-generated content may be incorrect." id="0" name="image40.png"/>
                    <pic:cNvPicPr preferRelativeResize="0"/>
                  </pic:nvPicPr>
                  <pic:blipFill>
                    <a:blip r:embed="rId20"/>
                    <a:srcRect b="0" l="0" r="0" t="0"/>
                    <a:stretch>
                      <a:fillRect/>
                    </a:stretch>
                  </pic:blipFill>
                  <pic:spPr>
                    <a:xfrm>
                      <a:off x="0" y="0"/>
                      <a:ext cx="2324180" cy="1199728"/>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8.00000000000006"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Open remix.ethereum.org </w:t>
      </w:r>
    </w:p>
    <w:p w:rsidR="00000000" w:rsidDel="00000000" w:rsidP="00000000" w:rsidRDefault="00000000" w:rsidRPr="00000000" w14:paraId="00000066">
      <w:pPr>
        <w:keepNext w:val="0"/>
        <w:keepLines w:val="0"/>
        <w:pageBreakBefore w:val="0"/>
        <w:widowControl w:val="1"/>
        <w:numPr>
          <w:ilvl w:val="1"/>
          <w:numId w:val="4"/>
        </w:numPr>
        <w:pBdr>
          <w:top w:space="0" w:sz="0" w:val="nil"/>
          <w:left w:space="0" w:sz="0" w:val="nil"/>
          <w:bottom w:space="0" w:sz="0" w:val="nil"/>
          <w:right w:space="0" w:sz="0" w:val="nil"/>
          <w:between w:space="0" w:sz="0" w:val="nil"/>
        </w:pBdr>
        <w:shd w:fill="auto" w:val="clear"/>
        <w:spacing w:after="160" w:before="0" w:line="278.00000000000006" w:lineRule="auto"/>
        <w:ind w:left="216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Click on contracts folder</w:t>
      </w:r>
    </w:p>
    <w:p w:rsidR="00000000" w:rsidDel="00000000" w:rsidP="00000000" w:rsidRDefault="00000000" w:rsidRPr="00000000" w14:paraId="00000067">
      <w:pPr>
        <w:ind w:left="1800" w:firstLine="0"/>
        <w:rPr/>
      </w:pPr>
      <w:r w:rsidDel="00000000" w:rsidR="00000000" w:rsidRPr="00000000">
        <w:rPr/>
        <w:drawing>
          <wp:inline distB="0" distT="0" distL="0" distR="0">
            <wp:extent cx="2088516" cy="2574756"/>
            <wp:effectExtent b="0" l="0" r="0" t="0"/>
            <wp:docPr descr="A screenshot of a computer&#10;&#10;AI-generated content may be incorrect." id="2114353841" name="image41.png"/>
            <a:graphic>
              <a:graphicData uri="http://schemas.openxmlformats.org/drawingml/2006/picture">
                <pic:pic>
                  <pic:nvPicPr>
                    <pic:cNvPr descr="A screenshot of a computer&#10;&#10;AI-generated content may be incorrect." id="0" name="image41.png"/>
                    <pic:cNvPicPr preferRelativeResize="0"/>
                  </pic:nvPicPr>
                  <pic:blipFill>
                    <a:blip r:embed="rId21"/>
                    <a:srcRect b="0" l="0" r="0" t="0"/>
                    <a:stretch>
                      <a:fillRect/>
                    </a:stretch>
                  </pic:blipFill>
                  <pic:spPr>
                    <a:xfrm>
                      <a:off x="0" y="0"/>
                      <a:ext cx="2088516" cy="2574756"/>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keepNext w:val="0"/>
        <w:keepLines w:val="0"/>
        <w:pageBreakBefore w:val="0"/>
        <w:widowControl w:val="1"/>
        <w:numPr>
          <w:ilvl w:val="1"/>
          <w:numId w:val="4"/>
        </w:numPr>
        <w:pBdr>
          <w:top w:space="0" w:sz="0" w:val="nil"/>
          <w:left w:space="0" w:sz="0" w:val="nil"/>
          <w:bottom w:space="0" w:sz="0" w:val="nil"/>
          <w:right w:space="0" w:sz="0" w:val="nil"/>
          <w:between w:space="0" w:sz="0" w:val="nil"/>
        </w:pBdr>
        <w:shd w:fill="auto" w:val="clear"/>
        <w:spacing w:after="0" w:before="0" w:line="278.00000000000006" w:lineRule="auto"/>
        <w:ind w:left="216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Create new file NFTBidding.sol</w:t>
      </w:r>
    </w:p>
    <w:p w:rsidR="00000000" w:rsidDel="00000000" w:rsidP="00000000" w:rsidRDefault="00000000" w:rsidRPr="00000000" w14:paraId="00000069">
      <w:pPr>
        <w:keepNext w:val="0"/>
        <w:keepLines w:val="0"/>
        <w:pageBreakBefore w:val="0"/>
        <w:widowControl w:val="1"/>
        <w:numPr>
          <w:ilvl w:val="1"/>
          <w:numId w:val="4"/>
        </w:numPr>
        <w:pBdr>
          <w:top w:space="0" w:sz="0" w:val="nil"/>
          <w:left w:space="0" w:sz="0" w:val="nil"/>
          <w:bottom w:space="0" w:sz="0" w:val="nil"/>
          <w:right w:space="0" w:sz="0" w:val="nil"/>
          <w:between w:space="0" w:sz="0" w:val="nil"/>
        </w:pBdr>
        <w:shd w:fill="auto" w:val="clear"/>
        <w:spacing w:after="0" w:before="0" w:line="278.00000000000006" w:lineRule="auto"/>
        <w:ind w:left="216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Open group-project-spr-2025-g1\backend\nft-Copy\SmartContract\MySmartContract.sol folder in vs code</w:t>
      </w:r>
    </w:p>
    <w:p w:rsidR="00000000" w:rsidDel="00000000" w:rsidP="00000000" w:rsidRDefault="00000000" w:rsidRPr="00000000" w14:paraId="0000006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8.00000000000006" w:lineRule="auto"/>
        <w:ind w:left="216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0" distR="0">
            <wp:extent cx="2030372" cy="1670749"/>
            <wp:effectExtent b="0" l="0" r="0" t="0"/>
            <wp:docPr descr="A screenshot of a computer&#10;&#10;AI-generated content may be incorrect." id="2114353839" name="image30.png"/>
            <a:graphic>
              <a:graphicData uri="http://schemas.openxmlformats.org/drawingml/2006/picture">
                <pic:pic>
                  <pic:nvPicPr>
                    <pic:cNvPr descr="A screenshot of a computer&#10;&#10;AI-generated content may be incorrect." id="0" name="image30.png"/>
                    <pic:cNvPicPr preferRelativeResize="0"/>
                  </pic:nvPicPr>
                  <pic:blipFill>
                    <a:blip r:embed="rId22"/>
                    <a:srcRect b="0" l="0" r="0" t="0"/>
                    <a:stretch>
                      <a:fillRect/>
                    </a:stretch>
                  </pic:blipFill>
                  <pic:spPr>
                    <a:xfrm>
                      <a:off x="0" y="0"/>
                      <a:ext cx="2030372" cy="1670749"/>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keepNext w:val="0"/>
        <w:keepLines w:val="0"/>
        <w:pageBreakBefore w:val="0"/>
        <w:widowControl w:val="1"/>
        <w:numPr>
          <w:ilvl w:val="1"/>
          <w:numId w:val="4"/>
        </w:numPr>
        <w:pBdr>
          <w:top w:space="0" w:sz="0" w:val="nil"/>
          <w:left w:space="0" w:sz="0" w:val="nil"/>
          <w:bottom w:space="0" w:sz="0" w:val="nil"/>
          <w:right w:space="0" w:sz="0" w:val="nil"/>
          <w:between w:space="0" w:sz="0" w:val="nil"/>
        </w:pBdr>
        <w:shd w:fill="auto" w:val="clear"/>
        <w:spacing w:after="0" w:before="0" w:line="278.00000000000006" w:lineRule="auto"/>
        <w:ind w:left="216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Copy all the code in MySmartContract.sol to  NFTBidding.sol</w:t>
      </w:r>
    </w:p>
    <w:p w:rsidR="00000000" w:rsidDel="00000000" w:rsidP="00000000" w:rsidRDefault="00000000" w:rsidRPr="00000000" w14:paraId="0000006C">
      <w:pPr>
        <w:keepNext w:val="0"/>
        <w:keepLines w:val="0"/>
        <w:pageBreakBefore w:val="0"/>
        <w:widowControl w:val="1"/>
        <w:numPr>
          <w:ilvl w:val="1"/>
          <w:numId w:val="4"/>
        </w:numPr>
        <w:pBdr>
          <w:top w:space="0" w:sz="0" w:val="nil"/>
          <w:left w:space="0" w:sz="0" w:val="nil"/>
          <w:bottom w:space="0" w:sz="0" w:val="nil"/>
          <w:right w:space="0" w:sz="0" w:val="nil"/>
          <w:between w:space="0" w:sz="0" w:val="nil"/>
        </w:pBdr>
        <w:shd w:fill="auto" w:val="clear"/>
        <w:spacing w:after="0" w:before="0" w:line="278.00000000000006" w:lineRule="auto"/>
        <w:ind w:left="216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Navigate to solidity compiler</w:t>
      </w:r>
    </w:p>
    <w:p w:rsidR="00000000" w:rsidDel="00000000" w:rsidP="00000000" w:rsidRDefault="00000000" w:rsidRPr="00000000" w14:paraId="0000006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8.00000000000006" w:lineRule="auto"/>
        <w:ind w:left="216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0" distR="0">
            <wp:extent cx="2899074" cy="2523771"/>
            <wp:effectExtent b="0" l="0" r="0" t="0"/>
            <wp:docPr descr="A screenshot of a computer&#10;&#10;AI-generated content may be incorrect." id="2114353840" name="image28.png"/>
            <a:graphic>
              <a:graphicData uri="http://schemas.openxmlformats.org/drawingml/2006/picture">
                <pic:pic>
                  <pic:nvPicPr>
                    <pic:cNvPr descr="A screenshot of a computer&#10;&#10;AI-generated content may be incorrect." id="0" name="image28.png"/>
                    <pic:cNvPicPr preferRelativeResize="0"/>
                  </pic:nvPicPr>
                  <pic:blipFill>
                    <a:blip r:embed="rId23"/>
                    <a:srcRect b="0" l="0" r="0" t="0"/>
                    <a:stretch>
                      <a:fillRect/>
                    </a:stretch>
                  </pic:blipFill>
                  <pic:spPr>
                    <a:xfrm>
                      <a:off x="0" y="0"/>
                      <a:ext cx="2899074" cy="2523771"/>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keepNext w:val="0"/>
        <w:keepLines w:val="0"/>
        <w:pageBreakBefore w:val="0"/>
        <w:widowControl w:val="1"/>
        <w:numPr>
          <w:ilvl w:val="1"/>
          <w:numId w:val="4"/>
        </w:numPr>
        <w:pBdr>
          <w:top w:space="0" w:sz="0" w:val="nil"/>
          <w:left w:space="0" w:sz="0" w:val="nil"/>
          <w:bottom w:space="0" w:sz="0" w:val="nil"/>
          <w:right w:space="0" w:sz="0" w:val="nil"/>
          <w:between w:space="0" w:sz="0" w:val="nil"/>
        </w:pBdr>
        <w:shd w:fill="auto" w:val="clear"/>
        <w:spacing w:after="160" w:before="0" w:line="278.00000000000006" w:lineRule="auto"/>
        <w:ind w:left="216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Click compile</w:t>
      </w:r>
    </w:p>
    <w:p w:rsidR="00000000" w:rsidDel="00000000" w:rsidP="00000000" w:rsidRDefault="00000000" w:rsidRPr="00000000" w14:paraId="0000006F">
      <w:pPr>
        <w:ind w:left="1800" w:firstLine="0"/>
        <w:rPr/>
      </w:pPr>
      <w:r w:rsidDel="00000000" w:rsidR="00000000" w:rsidRPr="00000000">
        <w:rPr/>
        <w:drawing>
          <wp:inline distB="0" distT="0" distL="0" distR="0">
            <wp:extent cx="2655406" cy="2557058"/>
            <wp:effectExtent b="0" l="0" r="0" t="0"/>
            <wp:docPr descr="A screenshot of a computer&#10;&#10;AI-generated content may be incorrect." id="2114353842" name="image29.png"/>
            <a:graphic>
              <a:graphicData uri="http://schemas.openxmlformats.org/drawingml/2006/picture">
                <pic:pic>
                  <pic:nvPicPr>
                    <pic:cNvPr descr="A screenshot of a computer&#10;&#10;AI-generated content may be incorrect." id="0" name="image29.png"/>
                    <pic:cNvPicPr preferRelativeResize="0"/>
                  </pic:nvPicPr>
                  <pic:blipFill>
                    <a:blip r:embed="rId24"/>
                    <a:srcRect b="0" l="0" r="0" t="0"/>
                    <a:stretch>
                      <a:fillRect/>
                    </a:stretch>
                  </pic:blipFill>
                  <pic:spPr>
                    <a:xfrm>
                      <a:off x="0" y="0"/>
                      <a:ext cx="2655406" cy="2557058"/>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keepNext w:val="0"/>
        <w:keepLines w:val="0"/>
        <w:pageBreakBefore w:val="0"/>
        <w:widowControl w:val="1"/>
        <w:numPr>
          <w:ilvl w:val="1"/>
          <w:numId w:val="4"/>
        </w:numPr>
        <w:pBdr>
          <w:top w:space="0" w:sz="0" w:val="nil"/>
          <w:left w:space="0" w:sz="0" w:val="nil"/>
          <w:bottom w:space="0" w:sz="0" w:val="nil"/>
          <w:right w:space="0" w:sz="0" w:val="nil"/>
          <w:between w:space="0" w:sz="0" w:val="nil"/>
        </w:pBdr>
        <w:shd w:fill="auto" w:val="clear"/>
        <w:spacing w:after="160" w:before="0" w:line="278.00000000000006" w:lineRule="auto"/>
        <w:ind w:left="216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Navigate to Deploy and run transaction</w:t>
      </w:r>
    </w:p>
    <w:p w:rsidR="00000000" w:rsidDel="00000000" w:rsidP="00000000" w:rsidRDefault="00000000" w:rsidRPr="00000000" w14:paraId="00000071">
      <w:pPr>
        <w:ind w:left="1800" w:firstLine="0"/>
        <w:rPr/>
      </w:pPr>
      <w:r w:rsidDel="00000000" w:rsidR="00000000" w:rsidRPr="00000000">
        <w:rPr/>
        <w:drawing>
          <wp:inline distB="0" distT="0" distL="0" distR="0">
            <wp:extent cx="2990229" cy="2704902"/>
            <wp:effectExtent b="0" l="0" r="0" t="0"/>
            <wp:docPr descr="A screenshot of a computer&#10;&#10;AI-generated content may be incorrect." id="2114353843" name="image35.png"/>
            <a:graphic>
              <a:graphicData uri="http://schemas.openxmlformats.org/drawingml/2006/picture">
                <pic:pic>
                  <pic:nvPicPr>
                    <pic:cNvPr descr="A screenshot of a computer&#10;&#10;AI-generated content may be incorrect." id="0" name="image35.png"/>
                    <pic:cNvPicPr preferRelativeResize="0"/>
                  </pic:nvPicPr>
                  <pic:blipFill>
                    <a:blip r:embed="rId25"/>
                    <a:srcRect b="0" l="0" r="0" t="0"/>
                    <a:stretch>
                      <a:fillRect/>
                    </a:stretch>
                  </pic:blipFill>
                  <pic:spPr>
                    <a:xfrm>
                      <a:off x="0" y="0"/>
                      <a:ext cx="2990229" cy="2704902"/>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keepNext w:val="0"/>
        <w:keepLines w:val="0"/>
        <w:pageBreakBefore w:val="0"/>
        <w:widowControl w:val="1"/>
        <w:numPr>
          <w:ilvl w:val="1"/>
          <w:numId w:val="4"/>
        </w:numPr>
        <w:pBdr>
          <w:top w:space="0" w:sz="0" w:val="nil"/>
          <w:left w:space="0" w:sz="0" w:val="nil"/>
          <w:bottom w:space="0" w:sz="0" w:val="nil"/>
          <w:right w:space="0" w:sz="0" w:val="nil"/>
          <w:between w:space="0" w:sz="0" w:val="nil"/>
        </w:pBdr>
        <w:shd w:fill="auto" w:val="clear"/>
        <w:spacing w:after="0" w:before="0" w:line="278.00000000000006" w:lineRule="auto"/>
        <w:ind w:left="216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environment tab: </w:t>
      </w:r>
    </w:p>
    <w:p w:rsidR="00000000" w:rsidDel="00000000" w:rsidP="00000000" w:rsidRDefault="00000000" w:rsidRPr="00000000" w14:paraId="00000073">
      <w:pPr>
        <w:keepNext w:val="0"/>
        <w:keepLines w:val="0"/>
        <w:pageBreakBefore w:val="0"/>
        <w:widowControl w:val="1"/>
        <w:numPr>
          <w:ilvl w:val="2"/>
          <w:numId w:val="4"/>
        </w:numPr>
        <w:pBdr>
          <w:top w:space="0" w:sz="0" w:val="nil"/>
          <w:left w:space="0" w:sz="0" w:val="nil"/>
          <w:bottom w:space="0" w:sz="0" w:val="nil"/>
          <w:right w:space="0" w:sz="0" w:val="nil"/>
          <w:between w:space="0" w:sz="0" w:val="nil"/>
        </w:pBdr>
        <w:shd w:fill="auto" w:val="clear"/>
        <w:spacing w:after="0" w:before="0" w:line="278.00000000000006" w:lineRule="auto"/>
        <w:ind w:left="288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Choose wallet connect</w:t>
      </w:r>
    </w:p>
    <w:p w:rsidR="00000000" w:rsidDel="00000000" w:rsidP="00000000" w:rsidRDefault="00000000" w:rsidRPr="00000000" w14:paraId="00000074">
      <w:pPr>
        <w:keepNext w:val="0"/>
        <w:keepLines w:val="0"/>
        <w:pageBreakBefore w:val="0"/>
        <w:widowControl w:val="1"/>
        <w:numPr>
          <w:ilvl w:val="2"/>
          <w:numId w:val="4"/>
        </w:numPr>
        <w:pBdr>
          <w:top w:space="0" w:sz="0" w:val="nil"/>
          <w:left w:space="0" w:sz="0" w:val="nil"/>
          <w:bottom w:space="0" w:sz="0" w:val="nil"/>
          <w:right w:space="0" w:sz="0" w:val="nil"/>
          <w:between w:space="0" w:sz="0" w:val="nil"/>
        </w:pBdr>
        <w:shd w:fill="auto" w:val="clear"/>
        <w:spacing w:after="0" w:before="0" w:line="278.00000000000006" w:lineRule="auto"/>
        <w:ind w:left="288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Click connect wallet</w:t>
      </w:r>
    </w:p>
    <w:p w:rsidR="00000000" w:rsidDel="00000000" w:rsidP="00000000" w:rsidRDefault="00000000" w:rsidRPr="00000000" w14:paraId="00000075">
      <w:pPr>
        <w:keepNext w:val="0"/>
        <w:keepLines w:val="0"/>
        <w:pageBreakBefore w:val="0"/>
        <w:widowControl w:val="1"/>
        <w:numPr>
          <w:ilvl w:val="2"/>
          <w:numId w:val="4"/>
        </w:numPr>
        <w:pBdr>
          <w:top w:space="0" w:sz="0" w:val="nil"/>
          <w:left w:space="0" w:sz="0" w:val="nil"/>
          <w:bottom w:space="0" w:sz="0" w:val="nil"/>
          <w:right w:space="0" w:sz="0" w:val="nil"/>
          <w:between w:space="0" w:sz="0" w:val="nil"/>
        </w:pBdr>
        <w:shd w:fill="auto" w:val="clear"/>
        <w:spacing w:after="0" w:before="0" w:line="278.00000000000006" w:lineRule="auto"/>
        <w:ind w:left="288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Choose metamask ( account you just imported )</w:t>
      </w:r>
    </w:p>
    <w:p w:rsidR="00000000" w:rsidDel="00000000" w:rsidP="00000000" w:rsidRDefault="00000000" w:rsidRPr="00000000" w14:paraId="0000007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8.00000000000006" w:lineRule="auto"/>
        <w:ind w:left="288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0" distR="0">
            <wp:extent cx="2277025" cy="2798521"/>
            <wp:effectExtent b="0" l="0" r="0" t="0"/>
            <wp:docPr descr="A screenshot of a computer&#10;&#10;AI-generated content may be incorrect." id="2114353844" name="image25.png"/>
            <a:graphic>
              <a:graphicData uri="http://schemas.openxmlformats.org/drawingml/2006/picture">
                <pic:pic>
                  <pic:nvPicPr>
                    <pic:cNvPr descr="A screenshot of a computer&#10;&#10;AI-generated content may be incorrect." id="0" name="image25.png"/>
                    <pic:cNvPicPr preferRelativeResize="0"/>
                  </pic:nvPicPr>
                  <pic:blipFill>
                    <a:blip r:embed="rId26"/>
                    <a:srcRect b="0" l="0" r="0" t="0"/>
                    <a:stretch>
                      <a:fillRect/>
                    </a:stretch>
                  </pic:blipFill>
                  <pic:spPr>
                    <a:xfrm>
                      <a:off x="0" y="0"/>
                      <a:ext cx="2277025" cy="2798521"/>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keepNext w:val="0"/>
        <w:keepLines w:val="0"/>
        <w:pageBreakBefore w:val="0"/>
        <w:widowControl w:val="1"/>
        <w:numPr>
          <w:ilvl w:val="1"/>
          <w:numId w:val="4"/>
        </w:numPr>
        <w:pBdr>
          <w:top w:space="0" w:sz="0" w:val="nil"/>
          <w:left w:space="0" w:sz="0" w:val="nil"/>
          <w:bottom w:space="0" w:sz="0" w:val="nil"/>
          <w:right w:space="0" w:sz="0" w:val="nil"/>
          <w:between w:space="0" w:sz="0" w:val="nil"/>
        </w:pBdr>
        <w:shd w:fill="auto" w:val="clear"/>
        <w:spacing w:after="160" w:before="0" w:line="278.00000000000006" w:lineRule="auto"/>
        <w:ind w:left="216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Click deploy</w:t>
      </w:r>
    </w:p>
    <w:p w:rsidR="00000000" w:rsidDel="00000000" w:rsidP="00000000" w:rsidRDefault="00000000" w:rsidRPr="00000000" w14:paraId="00000078">
      <w:pPr>
        <w:ind w:left="1800" w:firstLine="0"/>
        <w:rPr/>
      </w:pPr>
      <w:r w:rsidDel="00000000" w:rsidR="00000000" w:rsidRPr="00000000">
        <w:rPr/>
        <w:drawing>
          <wp:inline distB="0" distT="0" distL="0" distR="0">
            <wp:extent cx="2517544" cy="3563294"/>
            <wp:effectExtent b="0" l="0" r="0" t="0"/>
            <wp:docPr descr="A screenshot of a computer&#10;&#10;AI-generated content may be incorrect." id="2114353845" name="image37.png"/>
            <a:graphic>
              <a:graphicData uri="http://schemas.openxmlformats.org/drawingml/2006/picture">
                <pic:pic>
                  <pic:nvPicPr>
                    <pic:cNvPr descr="A screenshot of a computer&#10;&#10;AI-generated content may be incorrect." id="0" name="image37.png"/>
                    <pic:cNvPicPr preferRelativeResize="0"/>
                  </pic:nvPicPr>
                  <pic:blipFill>
                    <a:blip r:embed="rId27"/>
                    <a:srcRect b="0" l="0" r="0" t="0"/>
                    <a:stretch>
                      <a:fillRect/>
                    </a:stretch>
                  </pic:blipFill>
                  <pic:spPr>
                    <a:xfrm>
                      <a:off x="0" y="0"/>
                      <a:ext cx="2517544" cy="3563294"/>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keepNext w:val="0"/>
        <w:keepLines w:val="0"/>
        <w:pageBreakBefore w:val="0"/>
        <w:widowControl w:val="1"/>
        <w:numPr>
          <w:ilvl w:val="1"/>
          <w:numId w:val="4"/>
        </w:numPr>
        <w:pBdr>
          <w:top w:space="0" w:sz="0" w:val="nil"/>
          <w:left w:space="0" w:sz="0" w:val="nil"/>
          <w:bottom w:space="0" w:sz="0" w:val="nil"/>
          <w:right w:space="0" w:sz="0" w:val="nil"/>
          <w:between w:space="0" w:sz="0" w:val="nil"/>
        </w:pBdr>
        <w:shd w:fill="auto" w:val="clear"/>
        <w:spacing w:after="160" w:before="0" w:line="278.00000000000006" w:lineRule="auto"/>
        <w:ind w:left="216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Click confirm on metamask pop up</w:t>
      </w:r>
    </w:p>
    <w:p w:rsidR="00000000" w:rsidDel="00000000" w:rsidP="00000000" w:rsidRDefault="00000000" w:rsidRPr="00000000" w14:paraId="0000007A">
      <w:pPr>
        <w:ind w:left="1800" w:firstLine="0"/>
        <w:rPr/>
      </w:pPr>
      <w:r w:rsidDel="00000000" w:rsidR="00000000" w:rsidRPr="00000000">
        <w:rPr/>
        <w:drawing>
          <wp:inline distB="0" distT="0" distL="0" distR="0">
            <wp:extent cx="2324317" cy="4065203"/>
            <wp:effectExtent b="0" l="0" r="0" t="0"/>
            <wp:docPr descr="A screenshot of a black screen&#10;&#10;AI-generated content may be incorrect." id="2114353846" name="image31.png"/>
            <a:graphic>
              <a:graphicData uri="http://schemas.openxmlformats.org/drawingml/2006/picture">
                <pic:pic>
                  <pic:nvPicPr>
                    <pic:cNvPr descr="A screenshot of a black screen&#10;&#10;AI-generated content may be incorrect." id="0" name="image31.png"/>
                    <pic:cNvPicPr preferRelativeResize="0"/>
                  </pic:nvPicPr>
                  <pic:blipFill>
                    <a:blip r:embed="rId28"/>
                    <a:srcRect b="0" l="0" r="0" t="0"/>
                    <a:stretch>
                      <a:fillRect/>
                    </a:stretch>
                  </pic:blipFill>
                  <pic:spPr>
                    <a:xfrm>
                      <a:off x="0" y="0"/>
                      <a:ext cx="2324317" cy="4065203"/>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keepNext w:val="0"/>
        <w:keepLines w:val="0"/>
        <w:pageBreakBefore w:val="0"/>
        <w:widowControl w:val="1"/>
        <w:numPr>
          <w:ilvl w:val="1"/>
          <w:numId w:val="4"/>
        </w:numPr>
        <w:pBdr>
          <w:top w:space="0" w:sz="0" w:val="nil"/>
          <w:left w:space="0" w:sz="0" w:val="nil"/>
          <w:bottom w:space="0" w:sz="0" w:val="nil"/>
          <w:right w:space="0" w:sz="0" w:val="nil"/>
          <w:between w:space="0" w:sz="0" w:val="nil"/>
        </w:pBdr>
        <w:shd w:fill="auto" w:val="clear"/>
        <w:spacing w:after="160" w:before="0" w:line="278.00000000000006" w:lineRule="auto"/>
        <w:ind w:left="216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See in remix terminal, click on your deployed block</w:t>
      </w:r>
    </w:p>
    <w:p w:rsidR="00000000" w:rsidDel="00000000" w:rsidP="00000000" w:rsidRDefault="00000000" w:rsidRPr="00000000" w14:paraId="0000007C">
      <w:pPr>
        <w:jc w:val="center"/>
        <w:rPr/>
      </w:pPr>
      <w:r w:rsidDel="00000000" w:rsidR="00000000" w:rsidRPr="00000000">
        <w:rPr/>
        <w:drawing>
          <wp:inline distB="0" distT="0" distL="0" distR="0">
            <wp:extent cx="5943600" cy="1682750"/>
            <wp:effectExtent b="0" l="0" r="0" t="0"/>
            <wp:docPr descr="A screenshot of a computer&#10;&#10;AI-generated content may be incorrect." id="2114353848" name="image38.png"/>
            <a:graphic>
              <a:graphicData uri="http://schemas.openxmlformats.org/drawingml/2006/picture">
                <pic:pic>
                  <pic:nvPicPr>
                    <pic:cNvPr descr="A screenshot of a computer&#10;&#10;AI-generated content may be incorrect." id="0" name="image38.png"/>
                    <pic:cNvPicPr preferRelativeResize="0"/>
                  </pic:nvPicPr>
                  <pic:blipFill>
                    <a:blip r:embed="rId29"/>
                    <a:srcRect b="0" l="0" r="0" t="0"/>
                    <a:stretch>
                      <a:fillRect/>
                    </a:stretch>
                  </pic:blipFill>
                  <pic:spPr>
                    <a:xfrm>
                      <a:off x="0" y="0"/>
                      <a:ext cx="5943600" cy="1682750"/>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keepNext w:val="0"/>
        <w:keepLines w:val="0"/>
        <w:pageBreakBefore w:val="0"/>
        <w:widowControl w:val="1"/>
        <w:numPr>
          <w:ilvl w:val="1"/>
          <w:numId w:val="4"/>
        </w:numPr>
        <w:pBdr>
          <w:top w:space="0" w:sz="0" w:val="nil"/>
          <w:left w:space="0" w:sz="0" w:val="nil"/>
          <w:bottom w:space="0" w:sz="0" w:val="nil"/>
          <w:right w:space="0" w:sz="0" w:val="nil"/>
          <w:between w:space="0" w:sz="0" w:val="nil"/>
        </w:pBdr>
        <w:shd w:fill="auto" w:val="clear"/>
        <w:spacing w:after="0" w:before="0" w:line="278.00000000000006" w:lineRule="auto"/>
        <w:ind w:left="216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Copy contract address</w:t>
      </w:r>
    </w:p>
    <w:p w:rsidR="00000000" w:rsidDel="00000000" w:rsidP="00000000" w:rsidRDefault="00000000" w:rsidRPr="00000000" w14:paraId="0000007E">
      <w:pPr>
        <w:keepNext w:val="0"/>
        <w:keepLines w:val="0"/>
        <w:pageBreakBefore w:val="0"/>
        <w:widowControl w:val="1"/>
        <w:numPr>
          <w:ilvl w:val="1"/>
          <w:numId w:val="4"/>
        </w:numPr>
        <w:pBdr>
          <w:top w:space="0" w:sz="0" w:val="nil"/>
          <w:left w:space="0" w:sz="0" w:val="nil"/>
          <w:bottom w:space="0" w:sz="0" w:val="nil"/>
          <w:right w:space="0" w:sz="0" w:val="nil"/>
          <w:between w:space="0" w:sz="0" w:val="nil"/>
        </w:pBdr>
        <w:shd w:fill="auto" w:val="clear"/>
        <w:spacing w:after="160" w:before="0" w:line="278.00000000000006" w:lineRule="auto"/>
        <w:ind w:left="216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Go to VS code, group-project-spr-2025-g1\backend\nft-Copy\src\config.js</w:t>
      </w:r>
    </w:p>
    <w:p w:rsidR="00000000" w:rsidDel="00000000" w:rsidP="00000000" w:rsidRDefault="00000000" w:rsidRPr="00000000" w14:paraId="0000007F">
      <w:pPr>
        <w:jc w:val="center"/>
        <w:rPr/>
      </w:pPr>
      <w:r w:rsidDel="00000000" w:rsidR="00000000" w:rsidRPr="00000000">
        <w:rPr/>
        <w:drawing>
          <wp:inline distB="0" distT="0" distL="0" distR="0">
            <wp:extent cx="1612849" cy="1625208"/>
            <wp:effectExtent b="0" l="0" r="0" t="0"/>
            <wp:docPr descr="A screenshot of a computer program&#10;&#10;AI-generated content may be incorrect." id="2114353849" name="image33.png"/>
            <a:graphic>
              <a:graphicData uri="http://schemas.openxmlformats.org/drawingml/2006/picture">
                <pic:pic>
                  <pic:nvPicPr>
                    <pic:cNvPr descr="A screenshot of a computer program&#10;&#10;AI-generated content may be incorrect." id="0" name="image33.png"/>
                    <pic:cNvPicPr preferRelativeResize="0"/>
                  </pic:nvPicPr>
                  <pic:blipFill>
                    <a:blip r:embed="rId30"/>
                    <a:srcRect b="0" l="0" r="0" t="0"/>
                    <a:stretch>
                      <a:fillRect/>
                    </a:stretch>
                  </pic:blipFill>
                  <pic:spPr>
                    <a:xfrm>
                      <a:off x="0" y="0"/>
                      <a:ext cx="1612849" cy="1625208"/>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keepNext w:val="0"/>
        <w:keepLines w:val="0"/>
        <w:pageBreakBefore w:val="0"/>
        <w:widowControl w:val="1"/>
        <w:numPr>
          <w:ilvl w:val="1"/>
          <w:numId w:val="4"/>
        </w:numPr>
        <w:pBdr>
          <w:top w:space="0" w:sz="0" w:val="nil"/>
          <w:left w:space="0" w:sz="0" w:val="nil"/>
          <w:bottom w:space="0" w:sz="0" w:val="nil"/>
          <w:right w:space="0" w:sz="0" w:val="nil"/>
          <w:between w:space="0" w:sz="0" w:val="nil"/>
        </w:pBdr>
        <w:shd w:fill="auto" w:val="clear"/>
        <w:spacing w:after="0" w:before="0" w:line="278.00000000000006" w:lineRule="auto"/>
        <w:ind w:left="216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Paste your contract address to it</w:t>
      </w:r>
    </w:p>
    <w:p w:rsidR="00000000" w:rsidDel="00000000" w:rsidP="00000000" w:rsidRDefault="00000000" w:rsidRPr="00000000" w14:paraId="00000081">
      <w:pPr>
        <w:keepNext w:val="0"/>
        <w:keepLines w:val="0"/>
        <w:pageBreakBefore w:val="0"/>
        <w:widowControl w:val="1"/>
        <w:numPr>
          <w:ilvl w:val="1"/>
          <w:numId w:val="4"/>
        </w:numPr>
        <w:pBdr>
          <w:top w:space="0" w:sz="0" w:val="nil"/>
          <w:left w:space="0" w:sz="0" w:val="nil"/>
          <w:bottom w:space="0" w:sz="0" w:val="nil"/>
          <w:right w:space="0" w:sz="0" w:val="nil"/>
          <w:between w:space="0" w:sz="0" w:val="nil"/>
        </w:pBdr>
        <w:shd w:fill="auto" w:val="clear"/>
        <w:spacing w:after="0" w:before="0" w:line="278.00000000000006" w:lineRule="auto"/>
        <w:ind w:left="216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Go to folder FastAPI</w:t>
      </w:r>
    </w:p>
    <w:p w:rsidR="00000000" w:rsidDel="00000000" w:rsidP="00000000" w:rsidRDefault="00000000" w:rsidRPr="00000000" w14:paraId="00000082">
      <w:pPr>
        <w:keepNext w:val="0"/>
        <w:keepLines w:val="0"/>
        <w:pageBreakBefore w:val="0"/>
        <w:widowControl w:val="1"/>
        <w:numPr>
          <w:ilvl w:val="1"/>
          <w:numId w:val="4"/>
        </w:numPr>
        <w:pBdr>
          <w:top w:space="0" w:sz="0" w:val="nil"/>
          <w:left w:space="0" w:sz="0" w:val="nil"/>
          <w:bottom w:space="0" w:sz="0" w:val="nil"/>
          <w:right w:space="0" w:sz="0" w:val="nil"/>
          <w:between w:space="0" w:sz="0" w:val="nil"/>
        </w:pBdr>
        <w:shd w:fill="auto" w:val="clear"/>
        <w:spacing w:after="160" w:before="0" w:line="278.00000000000006" w:lineRule="auto"/>
        <w:ind w:left="216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Create a file named .env</w:t>
      </w:r>
    </w:p>
    <w:p w:rsidR="00000000" w:rsidDel="00000000" w:rsidP="00000000" w:rsidRDefault="00000000" w:rsidRPr="00000000" w14:paraId="00000083">
      <w:pPr>
        <w:ind w:left="1800" w:firstLine="0"/>
        <w:rPr/>
      </w:pPr>
      <w:r w:rsidDel="00000000" w:rsidR="00000000" w:rsidRPr="00000000">
        <w:rPr/>
        <w:drawing>
          <wp:inline distB="0" distT="0" distL="0" distR="0">
            <wp:extent cx="2572109" cy="2524477"/>
            <wp:effectExtent b="0" l="0" r="0" t="0"/>
            <wp:docPr descr="A screenshot of a computer program&#10;&#10;AI-generated content may be incorrect." id="2114353850" name="image42.png"/>
            <a:graphic>
              <a:graphicData uri="http://schemas.openxmlformats.org/drawingml/2006/picture">
                <pic:pic>
                  <pic:nvPicPr>
                    <pic:cNvPr descr="A screenshot of a computer program&#10;&#10;AI-generated content may be incorrect." id="0" name="image42.png"/>
                    <pic:cNvPicPr preferRelativeResize="0"/>
                  </pic:nvPicPr>
                  <pic:blipFill>
                    <a:blip r:embed="rId31"/>
                    <a:srcRect b="0" l="0" r="0" t="0"/>
                    <a:stretch>
                      <a:fillRect/>
                    </a:stretch>
                  </pic:blipFill>
                  <pic:spPr>
                    <a:xfrm>
                      <a:off x="0" y="0"/>
                      <a:ext cx="2572109" cy="2524477"/>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keepNext w:val="0"/>
        <w:keepLines w:val="0"/>
        <w:pageBreakBefore w:val="0"/>
        <w:widowControl w:val="1"/>
        <w:numPr>
          <w:ilvl w:val="1"/>
          <w:numId w:val="4"/>
        </w:numPr>
        <w:pBdr>
          <w:top w:space="0" w:sz="0" w:val="nil"/>
          <w:left w:space="0" w:sz="0" w:val="nil"/>
          <w:bottom w:space="0" w:sz="0" w:val="nil"/>
          <w:right w:space="0" w:sz="0" w:val="nil"/>
          <w:between w:space="0" w:sz="0" w:val="nil"/>
        </w:pBdr>
        <w:shd w:fill="auto" w:val="clear"/>
        <w:spacing w:after="0" w:before="0" w:line="278.00000000000006" w:lineRule="auto"/>
        <w:ind w:left="216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Paste these into that file</w:t>
      </w:r>
    </w:p>
    <w:p w:rsidR="00000000" w:rsidDel="00000000" w:rsidP="00000000" w:rsidRDefault="00000000" w:rsidRPr="00000000" w14:paraId="00000085">
      <w:pPr>
        <w:keepNext w:val="0"/>
        <w:keepLines w:val="0"/>
        <w:pageBreakBefore w:val="0"/>
        <w:widowControl w:val="1"/>
        <w:pBdr>
          <w:top w:space="0" w:sz="0" w:val="nil"/>
          <w:left w:space="0" w:sz="0" w:val="nil"/>
          <w:bottom w:space="0" w:sz="0" w:val="nil"/>
          <w:right w:space="0" w:sz="0" w:val="nil"/>
          <w:between w:space="0" w:sz="0" w:val="nil"/>
        </w:pBdr>
        <w:shd w:fill="2f2f2f" w:val="clear"/>
        <w:spacing w:after="0" w:before="0" w:line="278.00000000000006" w:lineRule="auto"/>
        <w:ind w:right="0"/>
        <w:jc w:val="left"/>
        <w:rPr>
          <w:rFonts w:ascii="Consolas" w:cs="Consolas" w:eastAsia="Consolas" w:hAnsi="Consolas"/>
          <w:b w:val="0"/>
          <w:i w:val="0"/>
          <w:smallCaps w:val="0"/>
          <w:strike w:val="0"/>
          <w:color w:val="d1ccf1"/>
          <w:sz w:val="21"/>
          <w:szCs w:val="21"/>
          <w:u w:val="none"/>
          <w:shd w:fill="auto" w:val="clear"/>
          <w:vertAlign w:val="baseline"/>
        </w:rPr>
      </w:pPr>
      <w:r w:rsidDel="00000000" w:rsidR="00000000" w:rsidRPr="00000000">
        <w:rPr>
          <w:rFonts w:ascii="Consolas" w:cs="Consolas" w:eastAsia="Consolas" w:hAnsi="Consolas"/>
          <w:b w:val="0"/>
          <w:i w:val="0"/>
          <w:smallCaps w:val="0"/>
          <w:strike w:val="0"/>
          <w:color w:val="dd5555"/>
          <w:sz w:val="21"/>
          <w:szCs w:val="21"/>
          <w:u w:val="none"/>
          <w:shd w:fill="auto" w:val="clear"/>
          <w:vertAlign w:val="baseline"/>
          <w:rtl w:val="0"/>
        </w:rPr>
        <w:t xml:space="preserve">RPC_URL=</w:t>
      </w:r>
      <w:r w:rsidDel="00000000" w:rsidR="00000000" w:rsidRPr="00000000">
        <w:rPr>
          <w:rFonts w:ascii="Consolas" w:cs="Consolas" w:eastAsia="Consolas" w:hAnsi="Consolas"/>
          <w:b w:val="0"/>
          <w:i w:val="0"/>
          <w:smallCaps w:val="0"/>
          <w:strike w:val="0"/>
          <w:color w:val="d1ccf1"/>
          <w:sz w:val="21"/>
          <w:szCs w:val="21"/>
          <w:u w:val="none"/>
          <w:shd w:fill="auto" w:val="clear"/>
          <w:vertAlign w:val="baseline"/>
          <w:rtl w:val="0"/>
        </w:rPr>
        <w:t xml:space="preserve">http://127.0.0.1:8545/</w:t>
      </w:r>
    </w:p>
    <w:p w:rsidR="00000000" w:rsidDel="00000000" w:rsidP="00000000" w:rsidRDefault="00000000" w:rsidRPr="00000000" w14:paraId="00000086">
      <w:pPr>
        <w:keepNext w:val="0"/>
        <w:keepLines w:val="0"/>
        <w:pageBreakBefore w:val="0"/>
        <w:widowControl w:val="1"/>
        <w:pBdr>
          <w:top w:space="0" w:sz="0" w:val="nil"/>
          <w:left w:space="0" w:sz="0" w:val="nil"/>
          <w:bottom w:space="0" w:sz="0" w:val="nil"/>
          <w:right w:space="0" w:sz="0" w:val="nil"/>
          <w:between w:space="0" w:sz="0" w:val="nil"/>
        </w:pBdr>
        <w:shd w:fill="2f2f2f" w:val="clear"/>
        <w:spacing w:after="0" w:before="0" w:line="278.00000000000006" w:lineRule="auto"/>
        <w:ind w:right="0"/>
        <w:jc w:val="left"/>
        <w:rPr>
          <w:rFonts w:ascii="Consolas" w:cs="Consolas" w:eastAsia="Consolas" w:hAnsi="Consolas"/>
          <w:b w:val="0"/>
          <w:i w:val="0"/>
          <w:smallCaps w:val="0"/>
          <w:strike w:val="0"/>
          <w:color w:val="d1ccf1"/>
          <w:sz w:val="21"/>
          <w:szCs w:val="21"/>
          <w:u w:val="none"/>
          <w:shd w:fill="auto" w:val="clear"/>
          <w:vertAlign w:val="baseline"/>
        </w:rPr>
      </w:pPr>
      <w:r w:rsidDel="00000000" w:rsidR="00000000" w:rsidRPr="00000000">
        <w:rPr>
          <w:rFonts w:ascii="Consolas" w:cs="Consolas" w:eastAsia="Consolas" w:hAnsi="Consolas"/>
          <w:b w:val="0"/>
          <w:i w:val="0"/>
          <w:smallCaps w:val="0"/>
          <w:strike w:val="0"/>
          <w:color w:val="dd5555"/>
          <w:sz w:val="21"/>
          <w:szCs w:val="21"/>
          <w:u w:val="none"/>
          <w:shd w:fill="auto" w:val="clear"/>
          <w:vertAlign w:val="baseline"/>
          <w:rtl w:val="0"/>
        </w:rPr>
        <w:t xml:space="preserve">PRIVATE_KEY=</w:t>
      </w:r>
      <w:r w:rsidDel="00000000" w:rsidR="00000000" w:rsidRPr="00000000">
        <w:rPr>
          <w:rFonts w:ascii="Consolas" w:cs="Consolas" w:eastAsia="Consolas" w:hAnsi="Consolas"/>
          <w:b w:val="0"/>
          <w:i w:val="0"/>
          <w:smallCaps w:val="0"/>
          <w:strike w:val="0"/>
          <w:color w:val="d1ccf1"/>
          <w:sz w:val="21"/>
          <w:szCs w:val="21"/>
          <w:u w:val="none"/>
          <w:shd w:fill="auto" w:val="clear"/>
          <w:vertAlign w:val="baseline"/>
          <w:rtl w:val="0"/>
        </w:rPr>
        <w:t xml:space="preserve">de9be858da4a475276426320d5e9262ecfc3ba460bfac56360bfa6c4c28b4ee0</w:t>
      </w:r>
    </w:p>
    <w:p w:rsidR="00000000" w:rsidDel="00000000" w:rsidP="00000000" w:rsidRDefault="00000000" w:rsidRPr="00000000" w14:paraId="00000087">
      <w:pPr>
        <w:keepNext w:val="0"/>
        <w:keepLines w:val="0"/>
        <w:pageBreakBefore w:val="0"/>
        <w:widowControl w:val="1"/>
        <w:pBdr>
          <w:top w:space="0" w:sz="0" w:val="nil"/>
          <w:left w:space="0" w:sz="0" w:val="nil"/>
          <w:bottom w:space="0" w:sz="0" w:val="nil"/>
          <w:right w:space="0" w:sz="0" w:val="nil"/>
          <w:between w:space="0" w:sz="0" w:val="nil"/>
        </w:pBdr>
        <w:shd w:fill="2f2f2f" w:val="clear"/>
        <w:spacing w:after="0" w:before="0" w:line="278.00000000000006" w:lineRule="auto"/>
        <w:ind w:right="0"/>
        <w:jc w:val="left"/>
        <w:rPr>
          <w:rFonts w:ascii="Consolas" w:cs="Consolas" w:eastAsia="Consolas" w:hAnsi="Consolas"/>
          <w:b w:val="0"/>
          <w:i w:val="0"/>
          <w:smallCaps w:val="0"/>
          <w:strike w:val="0"/>
          <w:color w:val="d1ccf1"/>
          <w:sz w:val="21"/>
          <w:szCs w:val="21"/>
          <w:u w:val="none"/>
          <w:shd w:fill="auto" w:val="clear"/>
          <w:vertAlign w:val="baseline"/>
        </w:rPr>
      </w:pPr>
      <w:r w:rsidDel="00000000" w:rsidR="00000000" w:rsidRPr="00000000">
        <w:rPr>
          <w:rFonts w:ascii="Consolas" w:cs="Consolas" w:eastAsia="Consolas" w:hAnsi="Consolas"/>
          <w:b w:val="0"/>
          <w:i w:val="0"/>
          <w:smallCaps w:val="0"/>
          <w:strike w:val="0"/>
          <w:color w:val="dd5555"/>
          <w:sz w:val="21"/>
          <w:szCs w:val="21"/>
          <w:u w:val="none"/>
          <w:shd w:fill="auto" w:val="clear"/>
          <w:vertAlign w:val="baseline"/>
          <w:rtl w:val="0"/>
        </w:rPr>
        <w:t xml:space="preserve">CONTRACT_ADDRESS=</w:t>
      </w:r>
      <w:r w:rsidDel="00000000" w:rsidR="00000000" w:rsidRPr="00000000">
        <w:rPr>
          <w:rFonts w:ascii="Consolas" w:cs="Consolas" w:eastAsia="Consolas" w:hAnsi="Consolas"/>
          <w:b w:val="0"/>
          <w:i w:val="0"/>
          <w:smallCaps w:val="0"/>
          <w:strike w:val="0"/>
          <w:color w:val="d1ccf1"/>
          <w:sz w:val="21"/>
          <w:szCs w:val="21"/>
          <w:u w:val="none"/>
          <w:shd w:fill="auto" w:val="clear"/>
          <w:vertAlign w:val="baseline"/>
          <w:rtl w:val="0"/>
        </w:rPr>
        <w:t xml:space="preserve">0xe1da8919f262ee86f9be05059c9280142cf23f48</w:t>
      </w:r>
    </w:p>
    <w:p w:rsidR="00000000" w:rsidDel="00000000" w:rsidP="00000000" w:rsidRDefault="00000000" w:rsidRPr="00000000" w14:paraId="00000088">
      <w:pPr>
        <w:keepNext w:val="0"/>
        <w:keepLines w:val="0"/>
        <w:pageBreakBefore w:val="0"/>
        <w:widowControl w:val="1"/>
        <w:pBdr>
          <w:top w:space="0" w:sz="0" w:val="nil"/>
          <w:left w:space="0" w:sz="0" w:val="nil"/>
          <w:bottom w:space="0" w:sz="0" w:val="nil"/>
          <w:right w:space="0" w:sz="0" w:val="nil"/>
          <w:between w:space="0" w:sz="0" w:val="nil"/>
        </w:pBdr>
        <w:shd w:fill="2f2f2f" w:val="clear"/>
        <w:spacing w:after="0" w:before="0" w:line="278.00000000000006" w:lineRule="auto"/>
        <w:ind w:right="0"/>
        <w:jc w:val="left"/>
        <w:rPr>
          <w:rFonts w:ascii="Consolas" w:cs="Consolas" w:eastAsia="Consolas" w:hAnsi="Consolas"/>
          <w:b w:val="0"/>
          <w:i w:val="0"/>
          <w:smallCaps w:val="0"/>
          <w:strike w:val="0"/>
          <w:color w:val="d1ccf1"/>
          <w:sz w:val="21"/>
          <w:szCs w:val="21"/>
          <w:u w:val="none"/>
          <w:shd w:fill="auto" w:val="clear"/>
          <w:vertAlign w:val="baseline"/>
        </w:rPr>
      </w:pPr>
      <w:r w:rsidDel="00000000" w:rsidR="00000000" w:rsidRPr="00000000">
        <w:rPr>
          <w:rFonts w:ascii="Consolas" w:cs="Consolas" w:eastAsia="Consolas" w:hAnsi="Consolas"/>
          <w:b w:val="0"/>
          <w:i w:val="0"/>
          <w:smallCaps w:val="0"/>
          <w:strike w:val="0"/>
          <w:color w:val="dd5555"/>
          <w:sz w:val="21"/>
          <w:szCs w:val="21"/>
          <w:u w:val="none"/>
          <w:shd w:fill="auto" w:val="clear"/>
          <w:vertAlign w:val="baseline"/>
          <w:rtl w:val="0"/>
        </w:rPr>
        <w:t xml:space="preserve">DATABASE_URL=</w:t>
      </w:r>
      <w:r w:rsidDel="00000000" w:rsidR="00000000" w:rsidRPr="00000000">
        <w:rPr>
          <w:rFonts w:ascii="Consolas" w:cs="Consolas" w:eastAsia="Consolas" w:hAnsi="Consolas"/>
          <w:b w:val="0"/>
          <w:i w:val="0"/>
          <w:smallCaps w:val="0"/>
          <w:strike w:val="0"/>
          <w:color w:val="d1ccf1"/>
          <w:sz w:val="21"/>
          <w:szCs w:val="21"/>
          <w:u w:val="none"/>
          <w:shd w:fill="auto" w:val="clear"/>
          <w:vertAlign w:val="baseline"/>
          <w:rtl w:val="0"/>
        </w:rPr>
        <w:t xml:space="preserve">mysql+mysqlconnector://root:16052005@localhost/nft_marketplace</w:t>
      </w:r>
    </w:p>
    <w:p w:rsidR="00000000" w:rsidDel="00000000" w:rsidP="00000000" w:rsidRDefault="00000000" w:rsidRPr="00000000" w14:paraId="00000089">
      <w:pPr>
        <w:keepNext w:val="0"/>
        <w:keepLines w:val="0"/>
        <w:pageBreakBefore w:val="0"/>
        <w:widowControl w:val="1"/>
        <w:pBdr>
          <w:top w:space="0" w:sz="0" w:val="nil"/>
          <w:left w:space="0" w:sz="0" w:val="nil"/>
          <w:bottom w:space="0" w:sz="0" w:val="nil"/>
          <w:right w:space="0" w:sz="0" w:val="nil"/>
          <w:between w:space="0" w:sz="0" w:val="nil"/>
        </w:pBdr>
        <w:shd w:fill="2f2f2f" w:val="clear"/>
        <w:spacing w:after="0" w:before="0" w:line="278.00000000000006" w:lineRule="auto"/>
        <w:ind w:right="0"/>
        <w:jc w:val="left"/>
        <w:rPr>
          <w:rFonts w:ascii="Consolas" w:cs="Consolas" w:eastAsia="Consolas" w:hAnsi="Consolas"/>
          <w:b w:val="0"/>
          <w:i w:val="0"/>
          <w:smallCaps w:val="0"/>
          <w:strike w:val="0"/>
          <w:color w:val="d1ccf1"/>
          <w:sz w:val="21"/>
          <w:szCs w:val="21"/>
          <w:u w:val="none"/>
          <w:shd w:fill="auto" w:val="clear"/>
          <w:vertAlign w:val="baseline"/>
        </w:rPr>
      </w:pPr>
      <w:r w:rsidDel="00000000" w:rsidR="00000000" w:rsidRPr="00000000">
        <w:rPr>
          <w:rFonts w:ascii="Consolas" w:cs="Consolas" w:eastAsia="Consolas" w:hAnsi="Consolas"/>
          <w:b w:val="0"/>
          <w:i w:val="0"/>
          <w:smallCaps w:val="0"/>
          <w:strike w:val="0"/>
          <w:color w:val="dd5555"/>
          <w:sz w:val="21"/>
          <w:szCs w:val="21"/>
          <w:u w:val="none"/>
          <w:shd w:fill="auto" w:val="clear"/>
          <w:vertAlign w:val="baseline"/>
          <w:rtl w:val="0"/>
        </w:rPr>
        <w:t xml:space="preserve">PINATA_API_KEY=</w:t>
      </w:r>
      <w:r w:rsidDel="00000000" w:rsidR="00000000" w:rsidRPr="00000000">
        <w:rPr>
          <w:rFonts w:ascii="Consolas" w:cs="Consolas" w:eastAsia="Consolas" w:hAnsi="Consolas"/>
          <w:b w:val="0"/>
          <w:i w:val="0"/>
          <w:smallCaps w:val="0"/>
          <w:strike w:val="0"/>
          <w:color w:val="d1ccf1"/>
          <w:sz w:val="21"/>
          <w:szCs w:val="21"/>
          <w:u w:val="none"/>
          <w:shd w:fill="auto" w:val="clear"/>
          <w:vertAlign w:val="baseline"/>
          <w:rtl w:val="0"/>
        </w:rPr>
        <w:t xml:space="preserve">685cba31ff9450bdfc46</w:t>
      </w:r>
    </w:p>
    <w:p w:rsidR="00000000" w:rsidDel="00000000" w:rsidP="00000000" w:rsidRDefault="00000000" w:rsidRPr="00000000" w14:paraId="0000008A">
      <w:pPr>
        <w:keepNext w:val="0"/>
        <w:keepLines w:val="0"/>
        <w:pageBreakBefore w:val="0"/>
        <w:widowControl w:val="1"/>
        <w:pBdr>
          <w:top w:space="0" w:sz="0" w:val="nil"/>
          <w:left w:space="0" w:sz="0" w:val="nil"/>
          <w:bottom w:space="0" w:sz="0" w:val="nil"/>
          <w:right w:space="0" w:sz="0" w:val="nil"/>
          <w:between w:space="0" w:sz="0" w:val="nil"/>
        </w:pBdr>
        <w:shd w:fill="2f2f2f" w:val="clear"/>
        <w:spacing w:after="0" w:before="0" w:line="278.00000000000006" w:lineRule="auto"/>
        <w:ind w:right="0"/>
        <w:jc w:val="left"/>
        <w:rPr>
          <w:rFonts w:ascii="Consolas" w:cs="Consolas" w:eastAsia="Consolas" w:hAnsi="Consolas"/>
          <w:b w:val="0"/>
          <w:i w:val="0"/>
          <w:smallCaps w:val="0"/>
          <w:strike w:val="0"/>
          <w:color w:val="d1ccf1"/>
          <w:sz w:val="21"/>
          <w:szCs w:val="21"/>
          <w:u w:val="none"/>
          <w:shd w:fill="auto" w:val="clear"/>
          <w:vertAlign w:val="baseline"/>
        </w:rPr>
      </w:pPr>
      <w:r w:rsidDel="00000000" w:rsidR="00000000" w:rsidRPr="00000000">
        <w:rPr>
          <w:rFonts w:ascii="Consolas" w:cs="Consolas" w:eastAsia="Consolas" w:hAnsi="Consolas"/>
          <w:b w:val="0"/>
          <w:i w:val="0"/>
          <w:smallCaps w:val="0"/>
          <w:strike w:val="0"/>
          <w:color w:val="dd5555"/>
          <w:sz w:val="21"/>
          <w:szCs w:val="21"/>
          <w:u w:val="none"/>
          <w:shd w:fill="auto" w:val="clear"/>
          <w:vertAlign w:val="baseline"/>
          <w:rtl w:val="0"/>
        </w:rPr>
        <w:t xml:space="preserve">PINATA_API_SECRET=</w:t>
      </w:r>
      <w:r w:rsidDel="00000000" w:rsidR="00000000" w:rsidRPr="00000000">
        <w:rPr>
          <w:rFonts w:ascii="Consolas" w:cs="Consolas" w:eastAsia="Consolas" w:hAnsi="Consolas"/>
          <w:b w:val="0"/>
          <w:i w:val="0"/>
          <w:smallCaps w:val="0"/>
          <w:strike w:val="0"/>
          <w:color w:val="d1ccf1"/>
          <w:sz w:val="21"/>
          <w:szCs w:val="21"/>
          <w:u w:val="none"/>
          <w:shd w:fill="auto" w:val="clear"/>
          <w:vertAlign w:val="baseline"/>
          <w:rtl w:val="0"/>
        </w:rPr>
        <w:t xml:space="preserve">2f5917c416d1a53a67bcfde304d9b316f1ae85e7c7ffaa08b3f0868cd4937ffa</w:t>
      </w:r>
    </w:p>
    <w:p w:rsidR="00000000" w:rsidDel="00000000" w:rsidP="00000000" w:rsidRDefault="00000000" w:rsidRPr="00000000" w14:paraId="0000008B">
      <w:pPr>
        <w:keepNext w:val="0"/>
        <w:keepLines w:val="0"/>
        <w:pageBreakBefore w:val="0"/>
        <w:widowControl w:val="1"/>
        <w:pBdr>
          <w:top w:space="0" w:sz="0" w:val="nil"/>
          <w:left w:space="0" w:sz="0" w:val="nil"/>
          <w:bottom w:space="0" w:sz="0" w:val="nil"/>
          <w:right w:space="0" w:sz="0" w:val="nil"/>
          <w:between w:space="0" w:sz="0" w:val="nil"/>
        </w:pBdr>
        <w:shd w:fill="2f2f2f" w:val="clear"/>
        <w:spacing w:after="0" w:before="0" w:line="278.00000000000006" w:lineRule="auto"/>
        <w:ind w:right="0"/>
        <w:jc w:val="left"/>
        <w:rPr>
          <w:rFonts w:ascii="Consolas" w:cs="Consolas" w:eastAsia="Consolas" w:hAnsi="Consolas"/>
          <w:b w:val="0"/>
          <w:i w:val="0"/>
          <w:smallCaps w:val="0"/>
          <w:strike w:val="0"/>
          <w:color w:val="d1ccf1"/>
          <w:sz w:val="21"/>
          <w:szCs w:val="21"/>
          <w:u w:val="none"/>
          <w:shd w:fill="auto" w:val="clear"/>
          <w:vertAlign w:val="baseline"/>
        </w:rPr>
      </w:pPr>
      <w:r w:rsidDel="00000000" w:rsidR="00000000" w:rsidRPr="00000000">
        <w:rPr>
          <w:rFonts w:ascii="Consolas" w:cs="Consolas" w:eastAsia="Consolas" w:hAnsi="Consolas"/>
          <w:b w:val="0"/>
          <w:i w:val="0"/>
          <w:smallCaps w:val="0"/>
          <w:strike w:val="0"/>
          <w:color w:val="dd5555"/>
          <w:sz w:val="21"/>
          <w:szCs w:val="21"/>
          <w:u w:val="none"/>
          <w:shd w:fill="auto" w:val="clear"/>
          <w:vertAlign w:val="baseline"/>
          <w:rtl w:val="0"/>
        </w:rPr>
        <w:t xml:space="preserve">PINATA_JWT=</w:t>
      </w:r>
      <w:r w:rsidDel="00000000" w:rsidR="00000000" w:rsidRPr="00000000">
        <w:rPr>
          <w:rFonts w:ascii="Consolas" w:cs="Consolas" w:eastAsia="Consolas" w:hAnsi="Consolas"/>
          <w:b w:val="0"/>
          <w:i w:val="0"/>
          <w:smallCaps w:val="0"/>
          <w:strike w:val="0"/>
          <w:color w:val="d1ccf1"/>
          <w:sz w:val="21"/>
          <w:szCs w:val="21"/>
          <w:u w:val="none"/>
          <w:shd w:fill="auto" w:val="clear"/>
          <w:vertAlign w:val="baseline"/>
          <w:rtl w:val="0"/>
        </w:rPr>
        <w:t xml:space="preserve">eyJhbGciOiJIUzI1NiIsInR5cCI6IkpXVCJ9.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.5M3gebHxg0WV6vEKG_C2tuKQovmAt5ZOQHOfl_dL9EA  </w:t>
      </w:r>
      <w:r w:rsidDel="00000000" w:rsidR="00000000" w:rsidRPr="00000000">
        <w:rPr>
          <w:rFonts w:ascii="Consolas" w:cs="Consolas" w:eastAsia="Consolas" w:hAnsi="Consolas"/>
          <w:b w:val="0"/>
          <w:i w:val="1"/>
          <w:smallCaps w:val="0"/>
          <w:strike w:val="0"/>
          <w:color w:val="bea17f"/>
          <w:sz w:val="21"/>
          <w:szCs w:val="21"/>
          <w:u w:val="none"/>
          <w:shd w:fill="auto" w:val="clear"/>
          <w:vertAlign w:val="baseline"/>
          <w:rtl w:val="0"/>
        </w:rPr>
        <w:t xml:space="preserve"># If using JWT</w:t>
      </w:r>
      <w:r w:rsidDel="00000000" w:rsidR="00000000" w:rsidRPr="00000000">
        <w:rPr>
          <w:rtl w:val="0"/>
        </w:rPr>
      </w:r>
    </w:p>
    <w:p w:rsidR="00000000" w:rsidDel="00000000" w:rsidP="00000000" w:rsidRDefault="00000000" w:rsidRPr="00000000" w14:paraId="0000008C">
      <w:pPr>
        <w:keepNext w:val="0"/>
        <w:keepLines w:val="0"/>
        <w:pageBreakBefore w:val="0"/>
        <w:widowControl w:val="1"/>
        <w:pBdr>
          <w:top w:space="0" w:sz="0" w:val="nil"/>
          <w:left w:space="0" w:sz="0" w:val="nil"/>
          <w:bottom w:space="0" w:sz="0" w:val="nil"/>
          <w:right w:space="0" w:sz="0" w:val="nil"/>
          <w:between w:space="0" w:sz="0" w:val="nil"/>
        </w:pBdr>
        <w:shd w:fill="2f2f2f" w:val="clear"/>
        <w:spacing w:after="0" w:before="0" w:line="278.00000000000006" w:lineRule="auto"/>
        <w:ind w:right="0"/>
        <w:jc w:val="left"/>
        <w:rPr>
          <w:rFonts w:ascii="Consolas" w:cs="Consolas" w:eastAsia="Consolas" w:hAnsi="Consolas"/>
          <w:b w:val="0"/>
          <w:i w:val="0"/>
          <w:smallCaps w:val="0"/>
          <w:strike w:val="0"/>
          <w:color w:val="d1ccf1"/>
          <w:sz w:val="21"/>
          <w:szCs w:val="21"/>
          <w:u w:val="none"/>
          <w:shd w:fill="auto" w:val="clear"/>
          <w:vertAlign w:val="baseline"/>
        </w:rPr>
      </w:pPr>
      <w:r w:rsidDel="00000000" w:rsidR="00000000" w:rsidRPr="00000000">
        <w:rPr>
          <w:rtl w:val="0"/>
        </w:rPr>
      </w:r>
    </w:p>
    <w:p w:rsidR="00000000" w:rsidDel="00000000" w:rsidP="00000000" w:rsidRDefault="00000000" w:rsidRPr="00000000" w14:paraId="0000008D">
      <w:pPr>
        <w:keepNext w:val="0"/>
        <w:keepLines w:val="0"/>
        <w:pageBreakBefore w:val="0"/>
        <w:widowControl w:val="1"/>
        <w:numPr>
          <w:ilvl w:val="1"/>
          <w:numId w:val="4"/>
        </w:numPr>
        <w:pBdr>
          <w:top w:space="0" w:sz="0" w:val="nil"/>
          <w:left w:space="0" w:sz="0" w:val="nil"/>
          <w:bottom w:space="0" w:sz="0" w:val="nil"/>
          <w:right w:space="0" w:sz="0" w:val="nil"/>
          <w:between w:space="0" w:sz="0" w:val="nil"/>
        </w:pBdr>
        <w:shd w:fill="auto" w:val="clear"/>
        <w:spacing w:after="0" w:before="0" w:line="278.00000000000006" w:lineRule="auto"/>
        <w:ind w:left="216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Paste your contract address to CONTRACT_ADDRESS field</w:t>
      </w:r>
    </w:p>
    <w:p w:rsidR="00000000" w:rsidDel="00000000" w:rsidP="00000000" w:rsidRDefault="00000000" w:rsidRPr="00000000" w14:paraId="0000008E">
      <w:pPr>
        <w:keepNext w:val="0"/>
        <w:keepLines w:val="0"/>
        <w:pageBreakBefore w:val="0"/>
        <w:widowControl w:val="1"/>
        <w:numPr>
          <w:ilvl w:val="1"/>
          <w:numId w:val="4"/>
        </w:numPr>
        <w:pBdr>
          <w:top w:space="0" w:sz="0" w:val="nil"/>
          <w:left w:space="0" w:sz="0" w:val="nil"/>
          <w:bottom w:space="0" w:sz="0" w:val="nil"/>
          <w:right w:space="0" w:sz="0" w:val="nil"/>
          <w:between w:space="0" w:sz="0" w:val="nil"/>
        </w:pBdr>
        <w:shd w:fill="auto" w:val="clear"/>
        <w:spacing w:after="0" w:before="0" w:line="278.00000000000006" w:lineRule="auto"/>
        <w:ind w:left="216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Paste your main wallet private key into PRIVATE_KEY (Account 1)</w:t>
      </w:r>
    </w:p>
    <w:p w:rsidR="00000000" w:rsidDel="00000000" w:rsidP="00000000" w:rsidRDefault="00000000" w:rsidRPr="00000000" w14:paraId="0000008F">
      <w:pPr>
        <w:keepNext w:val="0"/>
        <w:keepLines w:val="0"/>
        <w:pageBreakBefore w:val="0"/>
        <w:widowControl w:val="1"/>
        <w:pBdr>
          <w:top w:space="0" w:sz="0" w:val="nil"/>
          <w:left w:space="0" w:sz="0" w:val="nil"/>
          <w:bottom w:space="0" w:sz="0" w:val="nil"/>
          <w:right w:space="0" w:sz="0" w:val="nil"/>
          <w:between w:space="0" w:sz="0" w:val="nil"/>
        </w:pBdr>
        <w:shd w:fill="2f2f2f" w:val="clear"/>
        <w:spacing w:after="0" w:before="0" w:line="278.00000000000006" w:lineRule="auto"/>
        <w:ind w:right="0"/>
        <w:jc w:val="left"/>
        <w:rPr>
          <w:rFonts w:ascii="Consolas" w:cs="Consolas" w:eastAsia="Consolas" w:hAnsi="Consolas"/>
          <w:b w:val="0"/>
          <w:i w:val="0"/>
          <w:smallCaps w:val="0"/>
          <w:strike w:val="0"/>
          <w:color w:val="d1ccf1"/>
          <w:sz w:val="21"/>
          <w:szCs w:val="21"/>
          <w:u w:val="none"/>
          <w:shd w:fill="auto" w:val="clear"/>
          <w:vertAlign w:val="baseline"/>
        </w:rPr>
      </w:pPr>
      <w:r w:rsidDel="00000000" w:rsidR="00000000" w:rsidRPr="00000000">
        <w:rPr>
          <w:rFonts w:ascii="Aptos" w:cs="Aptos" w:eastAsia="Aptos" w:hAnsi="Aptos"/>
          <w:b w:val="0"/>
          <w:i w:val="0"/>
          <w:smallCaps w:val="0"/>
          <w:strike w:val="0"/>
          <w:color w:val="ffffff"/>
          <w:sz w:val="24"/>
          <w:szCs w:val="24"/>
          <w:u w:val="none"/>
          <w:shd w:fill="auto" w:val="clear"/>
          <w:vertAlign w:val="baseline"/>
          <w:rtl w:val="0"/>
        </w:rPr>
        <w:t xml:space="preserve">Change your root user password of MySQL into </w:t>
      </w:r>
      <w:r w:rsidDel="00000000" w:rsidR="00000000" w:rsidRPr="00000000">
        <w:rPr>
          <w:rFonts w:ascii="Consolas" w:cs="Consolas" w:eastAsia="Consolas" w:hAnsi="Consolas"/>
          <w:b w:val="0"/>
          <w:i w:val="0"/>
          <w:smallCaps w:val="0"/>
          <w:strike w:val="0"/>
          <w:color w:val="dd5555"/>
          <w:sz w:val="21"/>
          <w:szCs w:val="21"/>
          <w:u w:val="none"/>
          <w:shd w:fill="auto" w:val="clear"/>
          <w:vertAlign w:val="baseline"/>
          <w:rtl w:val="0"/>
        </w:rPr>
        <w:t xml:space="preserve">DATABASE_URL=</w:t>
      </w:r>
      <w:r w:rsidDel="00000000" w:rsidR="00000000" w:rsidRPr="00000000">
        <w:rPr>
          <w:rFonts w:ascii="Consolas" w:cs="Consolas" w:eastAsia="Consolas" w:hAnsi="Consolas"/>
          <w:b w:val="0"/>
          <w:i w:val="0"/>
          <w:smallCaps w:val="0"/>
          <w:strike w:val="0"/>
          <w:color w:val="d1ccf1"/>
          <w:sz w:val="21"/>
          <w:szCs w:val="21"/>
          <w:u w:val="none"/>
          <w:shd w:fill="auto" w:val="clear"/>
          <w:vertAlign w:val="baseline"/>
          <w:rtl w:val="0"/>
        </w:rPr>
        <w:t xml:space="preserve">mysql+mysqlconnector://root:&lt;your-password&gt;@localhost/nft_marketplace</w:t>
      </w:r>
    </w:p>
    <w:p w:rsidR="00000000" w:rsidDel="00000000" w:rsidP="00000000" w:rsidRDefault="00000000" w:rsidRPr="00000000" w14:paraId="00000090">
      <w:pPr>
        <w:keepNext w:val="0"/>
        <w:keepLines w:val="0"/>
        <w:pageBreakBefore w:val="0"/>
        <w:widowControl w:val="1"/>
        <w:pBdr>
          <w:top w:space="0" w:sz="0" w:val="nil"/>
          <w:left w:space="0" w:sz="0" w:val="nil"/>
          <w:bottom w:space="0" w:sz="0" w:val="nil"/>
          <w:right w:space="0" w:sz="0" w:val="nil"/>
          <w:between w:space="0" w:sz="0" w:val="nil"/>
        </w:pBdr>
        <w:shd w:fill="2f2f2f" w:val="clear"/>
        <w:spacing w:after="0" w:before="0" w:line="278.00000000000006" w:lineRule="auto"/>
        <w:ind w:right="0"/>
        <w:jc w:val="left"/>
        <w:rPr>
          <w:rFonts w:ascii="Consolas" w:cs="Consolas" w:eastAsia="Consolas" w:hAnsi="Consolas"/>
          <w:b w:val="0"/>
          <w:i w:val="0"/>
          <w:smallCaps w:val="0"/>
          <w:strike w:val="0"/>
          <w:color w:val="d1ccf1"/>
          <w:sz w:val="21"/>
          <w:szCs w:val="21"/>
          <w:u w:val="none"/>
          <w:shd w:fill="auto" w:val="clear"/>
          <w:vertAlign w:val="baseline"/>
        </w:rPr>
      </w:pPr>
      <w:r w:rsidDel="00000000" w:rsidR="00000000" w:rsidRPr="00000000">
        <w:rPr>
          <w:rFonts w:ascii="Aptos" w:cs="Aptos" w:eastAsia="Aptos" w:hAnsi="Aptos"/>
          <w:b w:val="0"/>
          <w:i w:val="0"/>
          <w:smallCaps w:val="0"/>
          <w:strike w:val="0"/>
          <w:color w:val="ffffff"/>
          <w:sz w:val="24"/>
          <w:szCs w:val="24"/>
          <w:u w:val="none"/>
          <w:shd w:fill="auto" w:val="clear"/>
          <w:vertAlign w:val="baseline"/>
          <w:rtl w:val="0"/>
        </w:rPr>
        <w:t xml:space="preserve">Open main.py, line 231, Change your root user password of MySQL into </w:t>
      </w:r>
      <w:r w:rsidDel="00000000" w:rsidR="00000000" w:rsidRPr="00000000">
        <w:rPr>
          <w:rFonts w:ascii="Consolas" w:cs="Consolas" w:eastAsia="Consolas" w:hAnsi="Consolas"/>
          <w:b w:val="0"/>
          <w:i w:val="0"/>
          <w:smallCaps w:val="0"/>
          <w:strike w:val="0"/>
          <w:color w:val="dd5555"/>
          <w:sz w:val="21"/>
          <w:szCs w:val="21"/>
          <w:u w:val="none"/>
          <w:shd w:fill="auto" w:val="clear"/>
          <w:vertAlign w:val="baseline"/>
          <w:rtl w:val="0"/>
        </w:rPr>
        <w:t xml:space="preserve">DATABASE_URL=</w:t>
      </w:r>
      <w:r w:rsidDel="00000000" w:rsidR="00000000" w:rsidRPr="00000000">
        <w:rPr>
          <w:rFonts w:ascii="Consolas" w:cs="Consolas" w:eastAsia="Consolas" w:hAnsi="Consolas"/>
          <w:b w:val="0"/>
          <w:i w:val="0"/>
          <w:smallCaps w:val="0"/>
          <w:strike w:val="0"/>
          <w:color w:val="d1ccf1"/>
          <w:sz w:val="21"/>
          <w:szCs w:val="21"/>
          <w:u w:val="none"/>
          <w:shd w:fill="auto" w:val="clear"/>
          <w:vertAlign w:val="baseline"/>
          <w:rtl w:val="0"/>
        </w:rPr>
        <w:t xml:space="preserve">mysql+mysqlconnector://root:&lt;your-password&gt;@localhost/nft_marketplace</w:t>
      </w:r>
    </w:p>
    <w:p w:rsidR="00000000" w:rsidDel="00000000" w:rsidP="00000000" w:rsidRDefault="00000000" w:rsidRPr="00000000" w14:paraId="0000009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8.00000000000006" w:lineRule="auto"/>
        <w:ind w:left="216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92">
      <w:pPr>
        <w:ind w:left="720" w:firstLine="0"/>
        <w:rPr/>
      </w:pPr>
      <w:r w:rsidDel="00000000" w:rsidR="00000000" w:rsidRPr="00000000">
        <w:rPr>
          <w:rtl w:val="0"/>
        </w:rPr>
        <w:t xml:space="preserve">Pinata clound setup</w:t>
      </w:r>
    </w:p>
    <w:p w:rsidR="00000000" w:rsidDel="00000000" w:rsidP="00000000" w:rsidRDefault="00000000" w:rsidRPr="00000000" w14:paraId="00000093">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78.00000000000006"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Open app.pinata.cloud and login</w:t>
      </w:r>
    </w:p>
    <w:p w:rsidR="00000000" w:rsidDel="00000000" w:rsidP="00000000" w:rsidRDefault="00000000" w:rsidRPr="00000000" w14:paraId="00000094">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160" w:before="0" w:line="278.00000000000006"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Open API keys tab</w:t>
      </w:r>
    </w:p>
    <w:p w:rsidR="00000000" w:rsidDel="00000000" w:rsidP="00000000" w:rsidRDefault="00000000" w:rsidRPr="00000000" w14:paraId="00000095">
      <w:pPr>
        <w:ind w:left="1080" w:firstLine="0"/>
        <w:rPr/>
      </w:pPr>
      <w:r w:rsidDel="00000000" w:rsidR="00000000" w:rsidRPr="00000000">
        <w:rPr/>
        <w:drawing>
          <wp:inline distB="0" distT="0" distL="0" distR="0">
            <wp:extent cx="1325980" cy="1665524"/>
            <wp:effectExtent b="0" l="0" r="0" t="0"/>
            <wp:docPr descr="A screenshot of a phone&#10;&#10;AI-generated content may be incorrect." id="2114353819" name="image9.png"/>
            <a:graphic>
              <a:graphicData uri="http://schemas.openxmlformats.org/drawingml/2006/picture">
                <pic:pic>
                  <pic:nvPicPr>
                    <pic:cNvPr descr="A screenshot of a phone&#10;&#10;AI-generated content may be incorrect." id="0" name="image9.png"/>
                    <pic:cNvPicPr preferRelativeResize="0"/>
                  </pic:nvPicPr>
                  <pic:blipFill>
                    <a:blip r:embed="rId32"/>
                    <a:srcRect b="0" l="0" r="0" t="0"/>
                    <a:stretch>
                      <a:fillRect/>
                    </a:stretch>
                  </pic:blipFill>
                  <pic:spPr>
                    <a:xfrm>
                      <a:off x="0" y="0"/>
                      <a:ext cx="1325980" cy="1665524"/>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160" w:before="0" w:line="278.00000000000006"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Click +New Key</w:t>
      </w:r>
    </w:p>
    <w:p w:rsidR="00000000" w:rsidDel="00000000" w:rsidP="00000000" w:rsidRDefault="00000000" w:rsidRPr="00000000" w14:paraId="00000097">
      <w:pPr>
        <w:ind w:left="1080" w:firstLine="0"/>
        <w:rPr/>
      </w:pPr>
      <w:r w:rsidDel="00000000" w:rsidR="00000000" w:rsidRPr="00000000">
        <w:rPr/>
        <w:drawing>
          <wp:inline distB="0" distT="0" distL="0" distR="0">
            <wp:extent cx="5943600" cy="487680"/>
            <wp:effectExtent b="0" l="0" r="0" t="0"/>
            <wp:docPr id="2114353820" name="image3.png"/>
            <a:graphic>
              <a:graphicData uri="http://schemas.openxmlformats.org/drawingml/2006/picture">
                <pic:pic>
                  <pic:nvPicPr>
                    <pic:cNvPr id="0" name="image3.png"/>
                    <pic:cNvPicPr preferRelativeResize="0"/>
                  </pic:nvPicPr>
                  <pic:blipFill>
                    <a:blip r:embed="rId33"/>
                    <a:srcRect b="0" l="0" r="0" t="0"/>
                    <a:stretch>
                      <a:fillRect/>
                    </a:stretch>
                  </pic:blipFill>
                  <pic:spPr>
                    <a:xfrm>
                      <a:off x="0" y="0"/>
                      <a:ext cx="5943600" cy="487680"/>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160" w:before="0" w:line="278.00000000000006"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Type your key name, Choose admin</w:t>
      </w:r>
    </w:p>
    <w:p w:rsidR="00000000" w:rsidDel="00000000" w:rsidP="00000000" w:rsidRDefault="00000000" w:rsidRPr="00000000" w14:paraId="00000099">
      <w:pPr>
        <w:ind w:left="1080" w:firstLine="0"/>
        <w:rPr/>
      </w:pPr>
      <w:r w:rsidDel="00000000" w:rsidR="00000000" w:rsidRPr="00000000">
        <w:rPr/>
        <w:drawing>
          <wp:inline distB="0" distT="0" distL="0" distR="0">
            <wp:extent cx="5387179" cy="2237176"/>
            <wp:effectExtent b="0" l="0" r="0" t="0"/>
            <wp:docPr descr="A screenshot of a computer&#10;&#10;AI-generated content may be incorrect." id="2114353821" name="image11.png"/>
            <a:graphic>
              <a:graphicData uri="http://schemas.openxmlformats.org/drawingml/2006/picture">
                <pic:pic>
                  <pic:nvPicPr>
                    <pic:cNvPr descr="A screenshot of a computer&#10;&#10;AI-generated content may be incorrect." id="0" name="image11.png"/>
                    <pic:cNvPicPr preferRelativeResize="0"/>
                  </pic:nvPicPr>
                  <pic:blipFill>
                    <a:blip r:embed="rId34"/>
                    <a:srcRect b="0" l="0" r="0" t="0"/>
                    <a:stretch>
                      <a:fillRect/>
                    </a:stretch>
                  </pic:blipFill>
                  <pic:spPr>
                    <a:xfrm>
                      <a:off x="0" y="0"/>
                      <a:ext cx="5387179" cy="2237176"/>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78.00000000000006"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Click generate key</w:t>
      </w:r>
    </w:p>
    <w:p w:rsidR="00000000" w:rsidDel="00000000" w:rsidP="00000000" w:rsidRDefault="00000000" w:rsidRPr="00000000" w14:paraId="0000009B">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78.00000000000006"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Copy API KEY INFO</w:t>
      </w:r>
    </w:p>
    <w:p w:rsidR="00000000" w:rsidDel="00000000" w:rsidP="00000000" w:rsidRDefault="00000000" w:rsidRPr="00000000" w14:paraId="0000009C">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78.00000000000006"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Open .env file</w:t>
      </w:r>
    </w:p>
    <w:p w:rsidR="00000000" w:rsidDel="00000000" w:rsidP="00000000" w:rsidRDefault="00000000" w:rsidRPr="00000000" w14:paraId="0000009D">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78.00000000000006"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Paste all your API KEY INFO into </w:t>
      </w:r>
    </w:p>
    <w:p w:rsidR="00000000" w:rsidDel="00000000" w:rsidP="00000000" w:rsidRDefault="00000000" w:rsidRPr="00000000" w14:paraId="0000009E">
      <w:pPr>
        <w:keepNext w:val="0"/>
        <w:keepLines w:val="0"/>
        <w:pageBreakBefore w:val="0"/>
        <w:widowControl w:val="1"/>
        <w:pBdr>
          <w:top w:space="0" w:sz="0" w:val="nil"/>
          <w:left w:space="0" w:sz="0" w:val="nil"/>
          <w:bottom w:space="0" w:sz="0" w:val="nil"/>
          <w:right w:space="0" w:sz="0" w:val="nil"/>
          <w:between w:space="0" w:sz="0" w:val="nil"/>
        </w:pBdr>
        <w:shd w:fill="2f2f2f" w:val="clear"/>
        <w:spacing w:after="0" w:before="0" w:line="278.00000000000006" w:lineRule="auto"/>
        <w:ind w:right="0"/>
        <w:jc w:val="left"/>
        <w:rPr>
          <w:rFonts w:ascii="Consolas" w:cs="Consolas" w:eastAsia="Consolas" w:hAnsi="Consolas"/>
          <w:b w:val="0"/>
          <w:i w:val="0"/>
          <w:smallCaps w:val="0"/>
          <w:strike w:val="0"/>
          <w:color w:val="d1ccf1"/>
          <w:sz w:val="21"/>
          <w:szCs w:val="21"/>
          <w:u w:val="none"/>
          <w:shd w:fill="auto" w:val="clear"/>
          <w:vertAlign w:val="baseline"/>
        </w:rPr>
      </w:pPr>
      <w:r w:rsidDel="00000000" w:rsidR="00000000" w:rsidRPr="00000000">
        <w:rPr>
          <w:rFonts w:ascii="Consolas" w:cs="Consolas" w:eastAsia="Consolas" w:hAnsi="Consolas"/>
          <w:b w:val="0"/>
          <w:i w:val="0"/>
          <w:smallCaps w:val="0"/>
          <w:strike w:val="0"/>
          <w:color w:val="dd5555"/>
          <w:sz w:val="21"/>
          <w:szCs w:val="21"/>
          <w:u w:val="none"/>
          <w:shd w:fill="auto" w:val="clear"/>
          <w:vertAlign w:val="baseline"/>
          <w:rtl w:val="0"/>
        </w:rPr>
        <w:t xml:space="preserve">PINATA_API_KEY=</w:t>
      </w:r>
      <w:r w:rsidDel="00000000" w:rsidR="00000000" w:rsidRPr="00000000">
        <w:rPr>
          <w:rFonts w:ascii="Consolas" w:cs="Consolas" w:eastAsia="Consolas" w:hAnsi="Consolas"/>
          <w:b w:val="0"/>
          <w:i w:val="0"/>
          <w:smallCaps w:val="0"/>
          <w:strike w:val="0"/>
          <w:color w:val="d1ccf1"/>
          <w:sz w:val="21"/>
          <w:szCs w:val="21"/>
          <w:u w:val="none"/>
          <w:shd w:fill="auto" w:val="clear"/>
          <w:vertAlign w:val="baseline"/>
          <w:rtl w:val="0"/>
        </w:rPr>
        <w:t xml:space="preserve">685cba31ff9450bdfc46</w:t>
      </w:r>
    </w:p>
    <w:p w:rsidR="00000000" w:rsidDel="00000000" w:rsidP="00000000" w:rsidRDefault="00000000" w:rsidRPr="00000000" w14:paraId="0000009F">
      <w:pPr>
        <w:keepNext w:val="0"/>
        <w:keepLines w:val="0"/>
        <w:pageBreakBefore w:val="0"/>
        <w:widowControl w:val="1"/>
        <w:pBdr>
          <w:top w:space="0" w:sz="0" w:val="nil"/>
          <w:left w:space="0" w:sz="0" w:val="nil"/>
          <w:bottom w:space="0" w:sz="0" w:val="nil"/>
          <w:right w:space="0" w:sz="0" w:val="nil"/>
          <w:between w:space="0" w:sz="0" w:val="nil"/>
        </w:pBdr>
        <w:shd w:fill="2f2f2f" w:val="clear"/>
        <w:spacing w:after="0" w:before="0" w:line="278.00000000000006" w:lineRule="auto"/>
        <w:ind w:right="0"/>
        <w:jc w:val="left"/>
        <w:rPr>
          <w:rFonts w:ascii="Consolas" w:cs="Consolas" w:eastAsia="Consolas" w:hAnsi="Consolas"/>
          <w:b w:val="0"/>
          <w:i w:val="0"/>
          <w:smallCaps w:val="0"/>
          <w:strike w:val="0"/>
          <w:color w:val="d1ccf1"/>
          <w:sz w:val="21"/>
          <w:szCs w:val="21"/>
          <w:u w:val="none"/>
          <w:shd w:fill="auto" w:val="clear"/>
          <w:vertAlign w:val="baseline"/>
        </w:rPr>
      </w:pPr>
      <w:r w:rsidDel="00000000" w:rsidR="00000000" w:rsidRPr="00000000">
        <w:rPr>
          <w:rFonts w:ascii="Consolas" w:cs="Consolas" w:eastAsia="Consolas" w:hAnsi="Consolas"/>
          <w:b w:val="0"/>
          <w:i w:val="0"/>
          <w:smallCaps w:val="0"/>
          <w:strike w:val="0"/>
          <w:color w:val="dd5555"/>
          <w:sz w:val="21"/>
          <w:szCs w:val="21"/>
          <w:u w:val="none"/>
          <w:shd w:fill="auto" w:val="clear"/>
          <w:vertAlign w:val="baseline"/>
          <w:rtl w:val="0"/>
        </w:rPr>
        <w:t xml:space="preserve">PINATA_API_SECRET=</w:t>
      </w:r>
      <w:r w:rsidDel="00000000" w:rsidR="00000000" w:rsidRPr="00000000">
        <w:rPr>
          <w:rFonts w:ascii="Consolas" w:cs="Consolas" w:eastAsia="Consolas" w:hAnsi="Consolas"/>
          <w:b w:val="0"/>
          <w:i w:val="0"/>
          <w:smallCaps w:val="0"/>
          <w:strike w:val="0"/>
          <w:color w:val="d1ccf1"/>
          <w:sz w:val="21"/>
          <w:szCs w:val="21"/>
          <w:u w:val="none"/>
          <w:shd w:fill="auto" w:val="clear"/>
          <w:vertAlign w:val="baseline"/>
          <w:rtl w:val="0"/>
        </w:rPr>
        <w:t xml:space="preserve">2f5917c416d1a53a67bcfde304d9b316f1ae85e7c7ffaa08b3f0868cd4937ffa</w:t>
      </w:r>
    </w:p>
    <w:p w:rsidR="00000000" w:rsidDel="00000000" w:rsidP="00000000" w:rsidRDefault="00000000" w:rsidRPr="00000000" w14:paraId="000000A0">
      <w:pPr>
        <w:keepNext w:val="0"/>
        <w:keepLines w:val="0"/>
        <w:pageBreakBefore w:val="0"/>
        <w:widowControl w:val="1"/>
        <w:pBdr>
          <w:top w:space="0" w:sz="0" w:val="nil"/>
          <w:left w:space="0" w:sz="0" w:val="nil"/>
          <w:bottom w:space="0" w:sz="0" w:val="nil"/>
          <w:right w:space="0" w:sz="0" w:val="nil"/>
          <w:between w:space="0" w:sz="0" w:val="nil"/>
        </w:pBdr>
        <w:shd w:fill="2f2f2f" w:val="clear"/>
        <w:spacing w:after="0" w:before="0" w:line="278.00000000000006" w:lineRule="auto"/>
        <w:ind w:right="0"/>
        <w:jc w:val="left"/>
        <w:rPr>
          <w:rFonts w:ascii="Consolas" w:cs="Consolas" w:eastAsia="Consolas" w:hAnsi="Consolas"/>
          <w:b w:val="0"/>
          <w:i w:val="0"/>
          <w:smallCaps w:val="0"/>
          <w:strike w:val="0"/>
          <w:color w:val="d1ccf1"/>
          <w:sz w:val="21"/>
          <w:szCs w:val="21"/>
          <w:u w:val="none"/>
          <w:shd w:fill="auto" w:val="clear"/>
          <w:vertAlign w:val="baseline"/>
        </w:rPr>
      </w:pPr>
      <w:r w:rsidDel="00000000" w:rsidR="00000000" w:rsidRPr="00000000">
        <w:rPr>
          <w:rFonts w:ascii="Consolas" w:cs="Consolas" w:eastAsia="Consolas" w:hAnsi="Consolas"/>
          <w:b w:val="0"/>
          <w:i w:val="0"/>
          <w:smallCaps w:val="0"/>
          <w:strike w:val="0"/>
          <w:color w:val="dd5555"/>
          <w:sz w:val="21"/>
          <w:szCs w:val="21"/>
          <w:u w:val="none"/>
          <w:shd w:fill="auto" w:val="clear"/>
          <w:vertAlign w:val="baseline"/>
          <w:rtl w:val="0"/>
        </w:rPr>
        <w:t xml:space="preserve">PINATA_JWT=</w:t>
      </w:r>
      <w:r w:rsidDel="00000000" w:rsidR="00000000" w:rsidRPr="00000000">
        <w:rPr>
          <w:rFonts w:ascii="Consolas" w:cs="Consolas" w:eastAsia="Consolas" w:hAnsi="Consolas"/>
          <w:b w:val="0"/>
          <w:i w:val="0"/>
          <w:smallCaps w:val="0"/>
          <w:strike w:val="0"/>
          <w:color w:val="d1ccf1"/>
          <w:sz w:val="21"/>
          <w:szCs w:val="21"/>
          <w:u w:val="none"/>
          <w:shd w:fill="auto" w:val="clear"/>
          <w:vertAlign w:val="baseline"/>
          <w:rtl w:val="0"/>
        </w:rPr>
        <w:t xml:space="preserve">eyJhbGciOiJIUzI1NiIsInR5cCI6IkpXVCJ9.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.5M3gebHxg0WV6vEKG_C2tuKQovmAt5ZOQHOfl_dL9EA  </w:t>
      </w:r>
      <w:r w:rsidDel="00000000" w:rsidR="00000000" w:rsidRPr="00000000">
        <w:rPr>
          <w:rFonts w:ascii="Consolas" w:cs="Consolas" w:eastAsia="Consolas" w:hAnsi="Consolas"/>
          <w:b w:val="0"/>
          <w:i w:val="1"/>
          <w:smallCaps w:val="0"/>
          <w:strike w:val="0"/>
          <w:color w:val="bea17f"/>
          <w:sz w:val="21"/>
          <w:szCs w:val="21"/>
          <w:u w:val="none"/>
          <w:shd w:fill="auto" w:val="clear"/>
          <w:vertAlign w:val="baseline"/>
          <w:rtl w:val="0"/>
        </w:rPr>
        <w:t xml:space="preserve"># If using JWT</w:t>
      </w:r>
      <w:r w:rsidDel="00000000" w:rsidR="00000000" w:rsidRPr="00000000">
        <w:rPr>
          <w:rtl w:val="0"/>
        </w:rPr>
      </w:r>
    </w:p>
    <w:p w:rsidR="00000000" w:rsidDel="00000000" w:rsidP="00000000" w:rsidRDefault="00000000" w:rsidRPr="00000000" w14:paraId="000000A1">
      <w:pPr>
        <w:keepNext w:val="0"/>
        <w:keepLines w:val="0"/>
        <w:pageBreakBefore w:val="0"/>
        <w:widowControl w:val="1"/>
        <w:pBdr>
          <w:top w:space="0" w:sz="0" w:val="nil"/>
          <w:left w:space="0" w:sz="0" w:val="nil"/>
          <w:bottom w:space="0" w:sz="0" w:val="nil"/>
          <w:right w:space="0" w:sz="0" w:val="nil"/>
          <w:between w:space="0" w:sz="0" w:val="nil"/>
        </w:pBdr>
        <w:shd w:fill="2f2f2f" w:val="clear"/>
        <w:spacing w:after="0" w:before="0" w:line="278.00000000000006" w:lineRule="auto"/>
        <w:ind w:right="0"/>
        <w:jc w:val="left"/>
        <w:rPr>
          <w:rFonts w:ascii="Consolas" w:cs="Consolas" w:eastAsia="Consolas" w:hAnsi="Consolas"/>
          <w:b w:val="0"/>
          <w:i w:val="0"/>
          <w:smallCaps w:val="0"/>
          <w:strike w:val="0"/>
          <w:color w:val="d1ccf1"/>
          <w:sz w:val="21"/>
          <w:szCs w:val="21"/>
          <w:u w:val="none"/>
          <w:shd w:fill="auto" w:val="clear"/>
          <w:vertAlign w:val="baseline"/>
        </w:rPr>
      </w:pPr>
      <w:r w:rsidDel="00000000" w:rsidR="00000000" w:rsidRPr="00000000">
        <w:rPr>
          <w:rtl w:val="0"/>
        </w:rPr>
      </w:r>
    </w:p>
    <w:p w:rsidR="00000000" w:rsidDel="00000000" w:rsidP="00000000" w:rsidRDefault="00000000" w:rsidRPr="00000000" w14:paraId="000000A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8.00000000000006" w:lineRule="auto"/>
        <w:ind w:left="216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A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8.00000000000006" w:lineRule="auto"/>
        <w:ind w:left="216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A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8.00000000000006" w:lineRule="auto"/>
        <w:ind w:left="216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A5">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8.00000000000006"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Install library</w:t>
      </w:r>
    </w:p>
    <w:p w:rsidR="00000000" w:rsidDel="00000000" w:rsidP="00000000" w:rsidRDefault="00000000" w:rsidRPr="00000000" w14:paraId="000000A6">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78.00000000000006"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cd into group-project-spr-2025-g1\backend\nft-Copy</w:t>
      </w:r>
    </w:p>
    <w:p w:rsidR="00000000" w:rsidDel="00000000" w:rsidP="00000000" w:rsidRDefault="00000000" w:rsidRPr="00000000" w14:paraId="000000A7">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78.00000000000006"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Open a new terminal</w:t>
      </w:r>
    </w:p>
    <w:p w:rsidR="00000000" w:rsidDel="00000000" w:rsidP="00000000" w:rsidRDefault="00000000" w:rsidRPr="00000000" w14:paraId="000000A8">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78.00000000000006"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Run “npm install”</w:t>
      </w:r>
    </w:p>
    <w:p w:rsidR="00000000" w:rsidDel="00000000" w:rsidP="00000000" w:rsidRDefault="00000000" w:rsidRPr="00000000" w14:paraId="000000A9">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78.00000000000006"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Cd into FastAPI</w:t>
      </w:r>
    </w:p>
    <w:p w:rsidR="00000000" w:rsidDel="00000000" w:rsidP="00000000" w:rsidRDefault="00000000" w:rsidRPr="00000000" w14:paraId="000000AA">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78.00000000000006"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Run “pip install -r requirements.txt”</w:t>
      </w:r>
    </w:p>
    <w:p w:rsidR="00000000" w:rsidDel="00000000" w:rsidP="00000000" w:rsidRDefault="00000000" w:rsidRPr="00000000" w14:paraId="000000AB">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8.00000000000006"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Run the program</w:t>
      </w:r>
    </w:p>
    <w:p w:rsidR="00000000" w:rsidDel="00000000" w:rsidP="00000000" w:rsidRDefault="00000000" w:rsidRPr="00000000" w14:paraId="000000A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8.00000000000006" w:lineRule="auto"/>
        <w:ind w:left="72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Open new terminal</w:t>
      </w:r>
    </w:p>
    <w:p w:rsidR="00000000" w:rsidDel="00000000" w:rsidP="00000000" w:rsidRDefault="00000000" w:rsidRPr="00000000" w14:paraId="000000AD">
      <w:pPr>
        <w:ind w:firstLine="720"/>
        <w:rPr/>
      </w:pPr>
      <w:r w:rsidDel="00000000" w:rsidR="00000000" w:rsidRPr="00000000">
        <w:rPr>
          <w:rtl w:val="0"/>
        </w:rPr>
        <w:t xml:space="preserve">Cd into FastAPI  folder ( keep this terminal running )</w:t>
      </w:r>
    </w:p>
    <w:p w:rsidR="00000000" w:rsidDel="00000000" w:rsidP="00000000" w:rsidRDefault="00000000" w:rsidRPr="00000000" w14:paraId="000000AE">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160" w:before="0" w:line="278.00000000000006" w:lineRule="auto"/>
        <w:ind w:left="216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Run “uvicorn main:app - -reload” </w:t>
      </w:r>
    </w:p>
    <w:p w:rsidR="00000000" w:rsidDel="00000000" w:rsidP="00000000" w:rsidRDefault="00000000" w:rsidRPr="00000000" w14:paraId="000000AF">
      <w:pPr>
        <w:rPr/>
      </w:pPr>
      <w:r w:rsidDel="00000000" w:rsidR="00000000" w:rsidRPr="00000000">
        <w:rPr/>
        <w:drawing>
          <wp:inline distB="0" distT="0" distL="0" distR="0">
            <wp:extent cx="5943600" cy="783590"/>
            <wp:effectExtent b="0" l="0" r="0" t="0"/>
            <wp:docPr descr="A screen shot of a computer&#10;&#10;AI-generated content may be incorrect." id="2114353822" name="image8.png"/>
            <a:graphic>
              <a:graphicData uri="http://schemas.openxmlformats.org/drawingml/2006/picture">
                <pic:pic>
                  <pic:nvPicPr>
                    <pic:cNvPr descr="A screen shot of a computer&#10;&#10;AI-generated content may be incorrect." id="0" name="image8.png"/>
                    <pic:cNvPicPr preferRelativeResize="0"/>
                  </pic:nvPicPr>
                  <pic:blipFill>
                    <a:blip r:embed="rId35"/>
                    <a:srcRect b="0" l="0" r="0" t="0"/>
                    <a:stretch>
                      <a:fillRect/>
                    </a:stretch>
                  </pic:blipFill>
                  <pic:spPr>
                    <a:xfrm>
                      <a:off x="0" y="0"/>
                      <a:ext cx="5943600" cy="783590"/>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ind w:left="720" w:firstLine="0"/>
        <w:rPr/>
      </w:pPr>
      <w:r w:rsidDel="00000000" w:rsidR="00000000" w:rsidRPr="00000000">
        <w:rPr>
          <w:rtl w:val="0"/>
        </w:rPr>
        <w:t xml:space="preserve">Open new terminal</w:t>
      </w:r>
    </w:p>
    <w:p w:rsidR="00000000" w:rsidDel="00000000" w:rsidP="00000000" w:rsidRDefault="00000000" w:rsidRPr="00000000" w14:paraId="000000B1">
      <w:pPr>
        <w:ind w:left="720" w:firstLine="0"/>
        <w:rPr/>
      </w:pPr>
      <w:r w:rsidDel="00000000" w:rsidR="00000000" w:rsidRPr="00000000">
        <w:rPr>
          <w:rtl w:val="0"/>
        </w:rPr>
        <w:t xml:space="preserve">Cd into nft-Copy folder ( keep this terminal running )</w:t>
      </w:r>
    </w:p>
    <w:p w:rsidR="00000000" w:rsidDel="00000000" w:rsidP="00000000" w:rsidRDefault="00000000" w:rsidRPr="00000000" w14:paraId="000000B2">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160" w:before="0" w:line="278.00000000000006" w:lineRule="auto"/>
        <w:ind w:left="216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Run “npm start”</w:t>
      </w:r>
    </w:p>
    <w:p w:rsidR="00000000" w:rsidDel="00000000" w:rsidP="00000000" w:rsidRDefault="00000000" w:rsidRPr="00000000" w14:paraId="000000B3">
      <w:pPr>
        <w:rPr/>
      </w:pPr>
      <w:r w:rsidDel="00000000" w:rsidR="00000000" w:rsidRPr="00000000">
        <w:rPr>
          <w:rtl w:val="0"/>
        </w:rPr>
      </w:r>
    </w:p>
    <w:p w:rsidR="00000000" w:rsidDel="00000000" w:rsidP="00000000" w:rsidRDefault="00000000" w:rsidRPr="00000000" w14:paraId="000000B4">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8.00000000000006"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How to use the web. Go to thes</w:t>
      </w:r>
      <w:r w:rsidDel="00000000" w:rsidR="00000000" w:rsidRPr="00000000">
        <w:rPr>
          <w:rtl w:val="0"/>
        </w:rPr>
        <w:t xml:space="preserve">e pages in the exact order below</w:t>
      </w:r>
      <w:r w:rsidDel="00000000" w:rsidR="00000000" w:rsidRPr="00000000">
        <w:rPr>
          <w:rtl w:val="0"/>
        </w:rPr>
      </w:r>
    </w:p>
    <w:p w:rsidR="00000000" w:rsidDel="00000000" w:rsidP="00000000" w:rsidRDefault="00000000" w:rsidRPr="00000000" w14:paraId="000000B5">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278.00000000000006"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Create Yours</w:t>
      </w:r>
    </w:p>
    <w:p w:rsidR="00000000" w:rsidDel="00000000" w:rsidP="00000000" w:rsidRDefault="00000000" w:rsidRPr="00000000" w14:paraId="000000B6">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160" w:before="0" w:line="278.00000000000006" w:lineRule="auto"/>
        <w:ind w:left="216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Import 4 wallets for best demonstration on the web</w:t>
      </w:r>
    </w:p>
    <w:p w:rsidR="00000000" w:rsidDel="00000000" w:rsidP="00000000" w:rsidRDefault="00000000" w:rsidRPr="00000000" w14:paraId="000000B7">
      <w:pPr>
        <w:ind w:left="1800" w:firstLine="0"/>
        <w:rPr/>
      </w:pPr>
      <w:r w:rsidDel="00000000" w:rsidR="00000000" w:rsidRPr="00000000">
        <w:rPr/>
        <w:drawing>
          <wp:inline distB="0" distT="0" distL="0" distR="0">
            <wp:extent cx="2441526" cy="2719190"/>
            <wp:effectExtent b="0" l="0" r="0" t="0"/>
            <wp:docPr descr="A screenshot of a computer&#10;&#10;AI-generated content may be incorrect." id="2114353823" name="image15.png"/>
            <a:graphic>
              <a:graphicData uri="http://schemas.openxmlformats.org/drawingml/2006/picture">
                <pic:pic>
                  <pic:nvPicPr>
                    <pic:cNvPr descr="A screenshot of a computer&#10;&#10;AI-generated content may be incorrect." id="0" name="image15.png"/>
                    <pic:cNvPicPr preferRelativeResize="0"/>
                  </pic:nvPicPr>
                  <pic:blipFill>
                    <a:blip r:embed="rId36"/>
                    <a:srcRect b="0" l="0" r="0" t="0"/>
                    <a:stretch>
                      <a:fillRect/>
                    </a:stretch>
                  </pic:blipFill>
                  <pic:spPr>
                    <a:xfrm>
                      <a:off x="0" y="0"/>
                      <a:ext cx="2441526" cy="2719190"/>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keepNext w:val="0"/>
        <w:keepLines w:val="0"/>
        <w:pageBreakBefore w:val="0"/>
        <w:widowControl w:val="1"/>
        <w:numPr>
          <w:ilvl w:val="2"/>
          <w:numId w:val="2"/>
        </w:numPr>
        <w:pBdr>
          <w:top w:space="0" w:sz="0" w:val="nil"/>
          <w:left w:space="0" w:sz="0" w:val="nil"/>
          <w:bottom w:space="0" w:sz="0" w:val="nil"/>
          <w:right w:space="0" w:sz="0" w:val="nil"/>
          <w:between w:space="0" w:sz="0" w:val="nil"/>
        </w:pBdr>
        <w:shd w:fill="auto" w:val="clear"/>
        <w:spacing w:after="160" w:before="0" w:line="278.00000000000006" w:lineRule="auto"/>
        <w:ind w:left="288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Click Connect Wallet ( it will show your current account ID )</w:t>
      </w:r>
    </w:p>
    <w:p w:rsidR="00000000" w:rsidDel="00000000" w:rsidP="00000000" w:rsidRDefault="00000000" w:rsidRPr="00000000" w14:paraId="000000B9">
      <w:pPr>
        <w:ind w:left="2520" w:firstLine="0"/>
        <w:rPr/>
      </w:pPr>
      <w:r w:rsidDel="00000000" w:rsidR="00000000" w:rsidRPr="00000000">
        <w:rPr/>
        <w:drawing>
          <wp:inline distB="0" distT="0" distL="0" distR="0">
            <wp:extent cx="1645920" cy="895350"/>
            <wp:effectExtent b="0" l="0" r="0" t="0"/>
            <wp:docPr descr="A black rectangle with white text&#10;&#10;AI-generated content may be incorrect." id="2114353824" name="image12.png"/>
            <a:graphic>
              <a:graphicData uri="http://schemas.openxmlformats.org/drawingml/2006/picture">
                <pic:pic>
                  <pic:nvPicPr>
                    <pic:cNvPr descr="A black rectangle with white text&#10;&#10;AI-generated content may be incorrect." id="0" name="image12.png"/>
                    <pic:cNvPicPr preferRelativeResize="0"/>
                  </pic:nvPicPr>
                  <pic:blipFill>
                    <a:blip r:embed="rId37"/>
                    <a:srcRect b="0" l="0" r="0" t="0"/>
                    <a:stretch>
                      <a:fillRect/>
                    </a:stretch>
                  </pic:blipFill>
                  <pic:spPr>
                    <a:xfrm>
                      <a:off x="0" y="0"/>
                      <a:ext cx="1645920" cy="895350"/>
                    </a:xfrm>
                    <a:prstGeom prst="rect"/>
                    <a:ln/>
                  </pic:spPr>
                </pic:pic>
              </a:graphicData>
            </a:graphic>
          </wp:inline>
        </w:drawing>
      </w:r>
      <w:r w:rsidDel="00000000" w:rsidR="00000000" w:rsidRPr="00000000">
        <w:rPr/>
        <w:drawing>
          <wp:inline distB="0" distT="0" distL="0" distR="0">
            <wp:extent cx="2260600" cy="609600"/>
            <wp:effectExtent b="0" l="0" r="0" t="0"/>
            <wp:docPr descr="A black and white rectangular sign with white text&#10;&#10;AI-generated content may be incorrect." id="2114353825" name="image5.png"/>
            <a:graphic>
              <a:graphicData uri="http://schemas.openxmlformats.org/drawingml/2006/picture">
                <pic:pic>
                  <pic:nvPicPr>
                    <pic:cNvPr descr="A black and white rectangular sign with white text&#10;&#10;AI-generated content may be incorrect." id="0" name="image5.png"/>
                    <pic:cNvPicPr preferRelativeResize="0"/>
                  </pic:nvPicPr>
                  <pic:blipFill>
                    <a:blip r:embed="rId38"/>
                    <a:srcRect b="0" l="0" r="0" t="0"/>
                    <a:stretch>
                      <a:fillRect/>
                    </a:stretch>
                  </pic:blipFill>
                  <pic:spPr>
                    <a:xfrm>
                      <a:off x="0" y="0"/>
                      <a:ext cx="2260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keepNext w:val="0"/>
        <w:keepLines w:val="0"/>
        <w:pageBreakBefore w:val="0"/>
        <w:widowControl w:val="1"/>
        <w:numPr>
          <w:ilvl w:val="2"/>
          <w:numId w:val="2"/>
        </w:numPr>
        <w:pBdr>
          <w:top w:space="0" w:sz="0" w:val="nil"/>
          <w:left w:space="0" w:sz="0" w:val="nil"/>
          <w:bottom w:space="0" w:sz="0" w:val="nil"/>
          <w:right w:space="0" w:sz="0" w:val="nil"/>
          <w:between w:space="0" w:sz="0" w:val="nil"/>
        </w:pBdr>
        <w:shd w:fill="auto" w:val="clear"/>
        <w:spacing w:after="0" w:before="0" w:line="278.00000000000006" w:lineRule="auto"/>
        <w:ind w:left="288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Fill the Create NFT form with your NFT information ( choose category, place the price in decimal 0.000001 minimum )</w:t>
      </w:r>
    </w:p>
    <w:p w:rsidR="00000000" w:rsidDel="00000000" w:rsidP="00000000" w:rsidRDefault="00000000" w:rsidRPr="00000000" w14:paraId="000000BB">
      <w:pPr>
        <w:keepNext w:val="0"/>
        <w:keepLines w:val="0"/>
        <w:pageBreakBefore w:val="0"/>
        <w:widowControl w:val="1"/>
        <w:numPr>
          <w:ilvl w:val="2"/>
          <w:numId w:val="2"/>
        </w:numPr>
        <w:pBdr>
          <w:top w:space="0" w:sz="0" w:val="nil"/>
          <w:left w:space="0" w:sz="0" w:val="nil"/>
          <w:bottom w:space="0" w:sz="0" w:val="nil"/>
          <w:right w:space="0" w:sz="0" w:val="nil"/>
          <w:between w:space="0" w:sz="0" w:val="nil"/>
        </w:pBdr>
        <w:shd w:fill="auto" w:val="clear"/>
        <w:spacing w:after="0" w:before="0" w:line="278.00000000000006" w:lineRule="auto"/>
        <w:ind w:left="288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Click Create NFT</w:t>
      </w:r>
    </w:p>
    <w:p w:rsidR="00000000" w:rsidDel="00000000" w:rsidP="00000000" w:rsidRDefault="00000000" w:rsidRPr="00000000" w14:paraId="000000BC">
      <w:pPr>
        <w:keepNext w:val="0"/>
        <w:keepLines w:val="0"/>
        <w:pageBreakBefore w:val="0"/>
        <w:widowControl w:val="1"/>
        <w:numPr>
          <w:ilvl w:val="2"/>
          <w:numId w:val="2"/>
        </w:numPr>
        <w:pBdr>
          <w:top w:space="0" w:sz="0" w:val="nil"/>
          <w:left w:space="0" w:sz="0" w:val="nil"/>
          <w:bottom w:space="0" w:sz="0" w:val="nil"/>
          <w:right w:space="0" w:sz="0" w:val="nil"/>
          <w:between w:space="0" w:sz="0" w:val="nil"/>
        </w:pBdr>
        <w:shd w:fill="auto" w:val="clear"/>
        <w:spacing w:after="160" w:before="0" w:line="278.00000000000006" w:lineRule="auto"/>
        <w:ind w:left="288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You will see a message showing the id of your nft information being inserted into the database</w:t>
      </w:r>
    </w:p>
    <w:p w:rsidR="00000000" w:rsidDel="00000000" w:rsidP="00000000" w:rsidRDefault="00000000" w:rsidRPr="00000000" w14:paraId="000000BD">
      <w:pPr>
        <w:rPr/>
      </w:pPr>
      <w:r w:rsidDel="00000000" w:rsidR="00000000" w:rsidRPr="00000000">
        <w:rPr/>
        <w:drawing>
          <wp:inline distB="0" distT="0" distL="0" distR="0">
            <wp:extent cx="5943600" cy="1918335"/>
            <wp:effectExtent b="0" l="0" r="0" t="0"/>
            <wp:docPr descr="A black background with white text&#10;&#10;AI-generated content may be incorrect." id="2114353826" name="image1.png"/>
            <a:graphic>
              <a:graphicData uri="http://schemas.openxmlformats.org/drawingml/2006/picture">
                <pic:pic>
                  <pic:nvPicPr>
                    <pic:cNvPr descr="A black background with white text&#10;&#10;AI-generated content may be incorrect." id="0" name="image1.png"/>
                    <pic:cNvPicPr preferRelativeResize="0"/>
                  </pic:nvPicPr>
                  <pic:blipFill>
                    <a:blip r:embed="rId39"/>
                    <a:srcRect b="0" l="0" r="0" t="0"/>
                    <a:stretch>
                      <a:fillRect/>
                    </a:stretch>
                  </pic:blipFill>
                  <pic:spPr>
                    <a:xfrm>
                      <a:off x="0" y="0"/>
                      <a:ext cx="5943600" cy="1918335"/>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keepNext w:val="0"/>
        <w:keepLines w:val="0"/>
        <w:pageBreakBefore w:val="0"/>
        <w:widowControl w:val="1"/>
        <w:numPr>
          <w:ilvl w:val="2"/>
          <w:numId w:val="2"/>
        </w:numPr>
        <w:pBdr>
          <w:top w:space="0" w:sz="0" w:val="nil"/>
          <w:left w:space="0" w:sz="0" w:val="nil"/>
          <w:bottom w:space="0" w:sz="0" w:val="nil"/>
          <w:right w:space="0" w:sz="0" w:val="nil"/>
          <w:between w:space="0" w:sz="0" w:val="nil"/>
        </w:pBdr>
        <w:shd w:fill="auto" w:val="clear"/>
        <w:spacing w:after="160" w:before="0" w:line="278.00000000000006" w:lineRule="auto"/>
        <w:ind w:left="288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Under that section you will see a static preview of the NFT</w:t>
      </w:r>
    </w:p>
    <w:p w:rsidR="00000000" w:rsidDel="00000000" w:rsidP="00000000" w:rsidRDefault="00000000" w:rsidRPr="00000000" w14:paraId="000000BF">
      <w:pPr>
        <w:rPr/>
      </w:pPr>
      <w:r w:rsidDel="00000000" w:rsidR="00000000" w:rsidRPr="00000000">
        <w:rPr/>
        <w:drawing>
          <wp:inline distB="0" distT="0" distL="0" distR="0">
            <wp:extent cx="5176838" cy="2646492"/>
            <wp:effectExtent b="0" l="0" r="0" t="0"/>
            <wp:docPr descr="A screenshot of a video game&#10;&#10;AI-generated content may be incorrect." id="2114353827" name="image17.png"/>
            <a:graphic>
              <a:graphicData uri="http://schemas.openxmlformats.org/drawingml/2006/picture">
                <pic:pic>
                  <pic:nvPicPr>
                    <pic:cNvPr descr="A screenshot of a video game&#10;&#10;AI-generated content may be incorrect." id="0" name="image17.png"/>
                    <pic:cNvPicPr preferRelativeResize="0"/>
                  </pic:nvPicPr>
                  <pic:blipFill>
                    <a:blip r:embed="rId40"/>
                    <a:srcRect b="0" l="0" r="0" t="0"/>
                    <a:stretch>
                      <a:fillRect/>
                    </a:stretch>
                  </pic:blipFill>
                  <pic:spPr>
                    <a:xfrm>
                      <a:off x="0" y="0"/>
                      <a:ext cx="5176838" cy="2646492"/>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keepNext w:val="0"/>
        <w:keepLines w:val="0"/>
        <w:pageBreakBefore w:val="0"/>
        <w:widowControl w:val="1"/>
        <w:numPr>
          <w:ilvl w:val="2"/>
          <w:numId w:val="2"/>
        </w:numPr>
        <w:pBdr>
          <w:top w:space="0" w:sz="0" w:val="nil"/>
          <w:left w:space="0" w:sz="0" w:val="nil"/>
          <w:bottom w:space="0" w:sz="0" w:val="nil"/>
          <w:right w:space="0" w:sz="0" w:val="nil"/>
          <w:between w:space="0" w:sz="0" w:val="nil"/>
        </w:pBdr>
        <w:shd w:fill="auto" w:val="clear"/>
        <w:spacing w:after="160" w:before="0" w:line="278.00000000000006" w:lineRule="auto"/>
        <w:ind w:left="288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Create </w:t>
      </w:r>
      <w:r w:rsidDel="00000000" w:rsidR="00000000" w:rsidRPr="00000000">
        <w:rPr>
          <w:rtl w:val="0"/>
        </w:rPr>
        <w:t xml:space="preserve">manually </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3 NFT each wallet, total 12 NFTs (each wallet should represented an user or author so they should have unique name, started with @ ( create some item with bidding time is less than 1 day or with 0 day 0 hour 0 minute to test out the end bid function and the availability filter, also create 2 nft with same name and category to test out the counter at homepage)</w:t>
      </w:r>
      <w:r w:rsidDel="00000000" w:rsidR="00000000" w:rsidRPr="00000000">
        <w:rPr>
          <w:rtl w:val="0"/>
        </w:rPr>
        <w:t xml:space="preserve">. For author images and nfts, go into nft-copy/public/assets/images and choose the image you want. This is some example text: </w:t>
      </w:r>
    </w:p>
    <w:p w:rsidR="00000000" w:rsidDel="00000000" w:rsidP="00000000" w:rsidRDefault="00000000" w:rsidRPr="00000000" w14:paraId="000000C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8.00000000000006" w:lineRule="auto"/>
        <w:ind w:left="0" w:right="0" w:firstLine="0"/>
        <w:jc w:val="left"/>
        <w:rPr>
          <w:rFonts w:ascii="Roboto" w:cs="Roboto" w:eastAsia="Roboto" w:hAnsi="Roboto"/>
          <w:color w:val="081b3a"/>
          <w:sz w:val="21"/>
          <w:szCs w:val="21"/>
        </w:rPr>
      </w:pPr>
      <w:r w:rsidDel="00000000" w:rsidR="00000000" w:rsidRPr="00000000">
        <w:rPr>
          <w:rFonts w:ascii="Roboto" w:cs="Roboto" w:eastAsia="Roboto" w:hAnsi="Roboto"/>
          <w:color w:val="081b3a"/>
          <w:sz w:val="21"/>
          <w:szCs w:val="21"/>
          <w:rtl w:val="0"/>
        </w:rPr>
        <w:t xml:space="preserve">Cyber Samurai #2048</w:t>
      </w:r>
    </w:p>
    <w:p w:rsidR="00000000" w:rsidDel="00000000" w:rsidP="00000000" w:rsidRDefault="00000000" w:rsidRPr="00000000" w14:paraId="000000C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8.00000000000006" w:lineRule="auto"/>
        <w:ind w:left="0" w:right="0" w:firstLine="0"/>
        <w:jc w:val="left"/>
        <w:rPr>
          <w:rFonts w:ascii="Roboto" w:cs="Roboto" w:eastAsia="Roboto" w:hAnsi="Roboto"/>
          <w:color w:val="081b3a"/>
          <w:sz w:val="21"/>
          <w:szCs w:val="21"/>
        </w:rPr>
      </w:pPr>
      <w:r w:rsidDel="00000000" w:rsidR="00000000" w:rsidRPr="00000000">
        <w:rPr>
          <w:rFonts w:ascii="Roboto" w:cs="Roboto" w:eastAsia="Roboto" w:hAnsi="Roboto"/>
          <w:color w:val="081b3a"/>
          <w:sz w:val="21"/>
          <w:szCs w:val="21"/>
          <w:rtl w:val="0"/>
        </w:rPr>
        <w:t xml:space="preserve">A futuristic warrior from the neon-lit streets of Neo-Tokyo. This cyber samurai, wielding a plasma katana, is part of an exclusive 5,000-piece collection that merges tradition with technology.</w:t>
      </w:r>
    </w:p>
    <w:p w:rsidR="00000000" w:rsidDel="00000000" w:rsidP="00000000" w:rsidRDefault="00000000" w:rsidRPr="00000000" w14:paraId="000000C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8.00000000000006" w:lineRule="auto"/>
        <w:ind w:left="0" w:right="0" w:firstLine="0"/>
        <w:jc w:val="left"/>
        <w:rPr>
          <w:rFonts w:ascii="Roboto" w:cs="Roboto" w:eastAsia="Roboto" w:hAnsi="Roboto"/>
          <w:color w:val="081b3a"/>
          <w:sz w:val="21"/>
          <w:szCs w:val="21"/>
        </w:rPr>
      </w:pPr>
      <w:r w:rsidDel="00000000" w:rsidR="00000000" w:rsidRPr="00000000">
        <w:rPr>
          <w:rtl w:val="0"/>
        </w:rPr>
      </w:r>
    </w:p>
    <w:p w:rsidR="00000000" w:rsidDel="00000000" w:rsidP="00000000" w:rsidRDefault="00000000" w:rsidRPr="00000000" w14:paraId="000000C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8.00000000000006" w:lineRule="auto"/>
        <w:ind w:left="0" w:right="0" w:firstLine="0"/>
        <w:jc w:val="left"/>
        <w:rPr>
          <w:rFonts w:ascii="Roboto" w:cs="Roboto" w:eastAsia="Roboto" w:hAnsi="Roboto"/>
          <w:color w:val="081b3a"/>
          <w:sz w:val="21"/>
          <w:szCs w:val="21"/>
        </w:rPr>
      </w:pPr>
      <w:r w:rsidDel="00000000" w:rsidR="00000000" w:rsidRPr="00000000">
        <w:rPr>
          <w:rFonts w:ascii="Roboto" w:cs="Roboto" w:eastAsia="Roboto" w:hAnsi="Roboto"/>
          <w:color w:val="081b3a"/>
          <w:sz w:val="21"/>
          <w:szCs w:val="21"/>
          <w:rtl w:val="0"/>
        </w:rPr>
        <w:t xml:space="preserve">Galactic Ape #375</w:t>
      </w:r>
    </w:p>
    <w:p w:rsidR="00000000" w:rsidDel="00000000" w:rsidP="00000000" w:rsidRDefault="00000000" w:rsidRPr="00000000" w14:paraId="000000C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8.00000000000006" w:lineRule="auto"/>
        <w:ind w:left="0" w:right="0" w:firstLine="0"/>
        <w:jc w:val="left"/>
        <w:rPr>
          <w:rFonts w:ascii="Roboto" w:cs="Roboto" w:eastAsia="Roboto" w:hAnsi="Roboto"/>
          <w:color w:val="081b3a"/>
          <w:sz w:val="21"/>
          <w:szCs w:val="21"/>
        </w:rPr>
      </w:pPr>
      <w:r w:rsidDel="00000000" w:rsidR="00000000" w:rsidRPr="00000000">
        <w:rPr>
          <w:rFonts w:ascii="Roboto" w:cs="Roboto" w:eastAsia="Roboto" w:hAnsi="Roboto"/>
          <w:color w:val="081b3a"/>
          <w:sz w:val="21"/>
          <w:szCs w:val="21"/>
          <w:rtl w:val="0"/>
        </w:rPr>
        <w:t xml:space="preserve">Straight from the Andromeda galaxy, this cosmic ape sports a golden space suit and glowing cybernetic eyes. With only 1,000 in existence, owning this NFT grants access to an intergalactic community of collectors.</w:t>
      </w:r>
    </w:p>
    <w:p w:rsidR="00000000" w:rsidDel="00000000" w:rsidP="00000000" w:rsidRDefault="00000000" w:rsidRPr="00000000" w14:paraId="000000C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8.00000000000006" w:lineRule="auto"/>
        <w:ind w:left="0" w:right="0" w:firstLine="0"/>
        <w:jc w:val="left"/>
        <w:rPr>
          <w:rFonts w:ascii="Roboto" w:cs="Roboto" w:eastAsia="Roboto" w:hAnsi="Roboto"/>
          <w:color w:val="081b3a"/>
          <w:sz w:val="21"/>
          <w:szCs w:val="21"/>
        </w:rPr>
      </w:pPr>
      <w:r w:rsidDel="00000000" w:rsidR="00000000" w:rsidRPr="00000000">
        <w:rPr>
          <w:rtl w:val="0"/>
        </w:rPr>
      </w:r>
    </w:p>
    <w:p w:rsidR="00000000" w:rsidDel="00000000" w:rsidP="00000000" w:rsidRDefault="00000000" w:rsidRPr="00000000" w14:paraId="000000C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8.00000000000006" w:lineRule="auto"/>
        <w:ind w:left="0" w:right="0" w:firstLine="0"/>
        <w:jc w:val="left"/>
        <w:rPr>
          <w:rFonts w:ascii="Roboto" w:cs="Roboto" w:eastAsia="Roboto" w:hAnsi="Roboto"/>
          <w:color w:val="081b3a"/>
          <w:sz w:val="21"/>
          <w:szCs w:val="21"/>
        </w:rPr>
      </w:pPr>
      <w:r w:rsidDel="00000000" w:rsidR="00000000" w:rsidRPr="00000000">
        <w:rPr>
          <w:rFonts w:ascii="Roboto" w:cs="Roboto" w:eastAsia="Roboto" w:hAnsi="Roboto"/>
          <w:color w:val="081b3a"/>
          <w:sz w:val="21"/>
          <w:szCs w:val="21"/>
          <w:rtl w:val="0"/>
        </w:rPr>
        <w:t xml:space="preserve">Pixel Punk #777</w:t>
      </w:r>
    </w:p>
    <w:p w:rsidR="00000000" w:rsidDel="00000000" w:rsidP="00000000" w:rsidRDefault="00000000" w:rsidRPr="00000000" w14:paraId="000000C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8.00000000000006" w:lineRule="auto"/>
        <w:ind w:left="0" w:right="0" w:firstLine="0"/>
        <w:jc w:val="left"/>
        <w:rPr>
          <w:rFonts w:ascii="Roboto" w:cs="Roboto" w:eastAsia="Roboto" w:hAnsi="Roboto"/>
          <w:color w:val="081b3a"/>
          <w:sz w:val="21"/>
          <w:szCs w:val="21"/>
        </w:rPr>
      </w:pPr>
      <w:r w:rsidDel="00000000" w:rsidR="00000000" w:rsidRPr="00000000">
        <w:rPr>
          <w:rFonts w:ascii="Roboto" w:cs="Roboto" w:eastAsia="Roboto" w:hAnsi="Roboto"/>
          <w:color w:val="081b3a"/>
          <w:sz w:val="21"/>
          <w:szCs w:val="21"/>
          <w:rtl w:val="0"/>
        </w:rPr>
        <w:t xml:space="preserve">A glitch in the system gave birth to this unique pixelated rebel. With a mohawk of pure code and a jacket made of encrypted data, this NFT represents the digital counterculture of the metaverse.</w:t>
      </w:r>
    </w:p>
    <w:p w:rsidR="00000000" w:rsidDel="00000000" w:rsidP="00000000" w:rsidRDefault="00000000" w:rsidRPr="00000000" w14:paraId="000000C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8.00000000000006" w:lineRule="auto"/>
        <w:ind w:left="0" w:right="0" w:firstLine="0"/>
        <w:jc w:val="left"/>
        <w:rPr>
          <w:rFonts w:ascii="Roboto" w:cs="Roboto" w:eastAsia="Roboto" w:hAnsi="Roboto"/>
          <w:color w:val="081b3a"/>
          <w:sz w:val="21"/>
          <w:szCs w:val="21"/>
        </w:rPr>
      </w:pPr>
      <w:r w:rsidDel="00000000" w:rsidR="00000000" w:rsidRPr="00000000">
        <w:rPr>
          <w:rtl w:val="0"/>
        </w:rPr>
      </w:r>
    </w:p>
    <w:p w:rsidR="00000000" w:rsidDel="00000000" w:rsidP="00000000" w:rsidRDefault="00000000" w:rsidRPr="00000000" w14:paraId="000000C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8.00000000000006" w:lineRule="auto"/>
        <w:ind w:left="0" w:right="0" w:firstLine="0"/>
        <w:jc w:val="left"/>
        <w:rPr>
          <w:rFonts w:ascii="Roboto" w:cs="Roboto" w:eastAsia="Roboto" w:hAnsi="Roboto"/>
          <w:color w:val="081b3a"/>
          <w:sz w:val="21"/>
          <w:szCs w:val="21"/>
        </w:rPr>
      </w:pPr>
      <w:r w:rsidDel="00000000" w:rsidR="00000000" w:rsidRPr="00000000">
        <w:rPr>
          <w:rFonts w:ascii="Roboto" w:cs="Roboto" w:eastAsia="Roboto" w:hAnsi="Roboto"/>
          <w:color w:val="081b3a"/>
          <w:sz w:val="21"/>
          <w:szCs w:val="21"/>
          <w:rtl w:val="0"/>
        </w:rPr>
        <w:t xml:space="preserve">Ethereal Goddess #88</w:t>
      </w:r>
    </w:p>
    <w:p w:rsidR="00000000" w:rsidDel="00000000" w:rsidP="00000000" w:rsidRDefault="00000000" w:rsidRPr="00000000" w14:paraId="000000C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8.00000000000006" w:lineRule="auto"/>
        <w:ind w:left="0" w:right="0" w:firstLine="0"/>
        <w:jc w:val="left"/>
        <w:rPr>
          <w:rFonts w:ascii="Roboto" w:cs="Roboto" w:eastAsia="Roboto" w:hAnsi="Roboto"/>
          <w:color w:val="081b3a"/>
          <w:sz w:val="21"/>
          <w:szCs w:val="21"/>
        </w:rPr>
      </w:pPr>
      <w:r w:rsidDel="00000000" w:rsidR="00000000" w:rsidRPr="00000000">
        <w:rPr>
          <w:rFonts w:ascii="Roboto" w:cs="Roboto" w:eastAsia="Roboto" w:hAnsi="Roboto"/>
          <w:color w:val="081b3a"/>
          <w:sz w:val="21"/>
          <w:szCs w:val="21"/>
          <w:rtl w:val="0"/>
        </w:rPr>
        <w:t xml:space="preserve">A mesmerizing celestial being, draped in a nebula-inspired cloak, radiating cosmic energy. This 1/1 piece is a tribute to the limitless beauty of the blockchain universe.</w:t>
      </w:r>
    </w:p>
    <w:p w:rsidR="00000000" w:rsidDel="00000000" w:rsidP="00000000" w:rsidRDefault="00000000" w:rsidRPr="00000000" w14:paraId="000000C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8.00000000000006" w:lineRule="auto"/>
        <w:ind w:left="0" w:right="0" w:firstLine="0"/>
        <w:jc w:val="left"/>
        <w:rPr>
          <w:rFonts w:ascii="Roboto" w:cs="Roboto" w:eastAsia="Roboto" w:hAnsi="Roboto"/>
          <w:color w:val="081b3a"/>
          <w:sz w:val="21"/>
          <w:szCs w:val="21"/>
        </w:rPr>
      </w:pPr>
      <w:r w:rsidDel="00000000" w:rsidR="00000000" w:rsidRPr="00000000">
        <w:rPr>
          <w:rtl w:val="0"/>
        </w:rPr>
      </w:r>
    </w:p>
    <w:p w:rsidR="00000000" w:rsidDel="00000000" w:rsidP="00000000" w:rsidRDefault="00000000" w:rsidRPr="00000000" w14:paraId="000000C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8.00000000000006" w:lineRule="auto"/>
        <w:ind w:left="0" w:right="0" w:firstLine="0"/>
        <w:jc w:val="left"/>
        <w:rPr>
          <w:rFonts w:ascii="Roboto" w:cs="Roboto" w:eastAsia="Roboto" w:hAnsi="Roboto"/>
          <w:color w:val="081b3a"/>
          <w:sz w:val="21"/>
          <w:szCs w:val="21"/>
        </w:rPr>
      </w:pPr>
      <w:r w:rsidDel="00000000" w:rsidR="00000000" w:rsidRPr="00000000">
        <w:rPr>
          <w:rFonts w:ascii="Roboto" w:cs="Roboto" w:eastAsia="Roboto" w:hAnsi="Roboto"/>
          <w:color w:val="081b3a"/>
          <w:sz w:val="21"/>
          <w:szCs w:val="21"/>
          <w:rtl w:val="0"/>
        </w:rPr>
        <w:t xml:space="preserve">Meta Dragon #999</w:t>
      </w:r>
    </w:p>
    <w:p w:rsidR="00000000" w:rsidDel="00000000" w:rsidP="00000000" w:rsidRDefault="00000000" w:rsidRPr="00000000" w14:paraId="000000CE">
      <w:pPr>
        <w:shd w:fill="ffffff" w:val="clear"/>
        <w:spacing w:after="0" w:lineRule="auto"/>
        <w:ind w:left="0" w:firstLine="0"/>
        <w:rPr>
          <w:rFonts w:ascii="Roboto" w:cs="Roboto" w:eastAsia="Roboto" w:hAnsi="Roboto"/>
          <w:color w:val="081b3a"/>
          <w:sz w:val="21"/>
          <w:szCs w:val="21"/>
        </w:rPr>
      </w:pPr>
      <w:r w:rsidDel="00000000" w:rsidR="00000000" w:rsidRPr="00000000">
        <w:rPr>
          <w:rFonts w:ascii="Roboto" w:cs="Roboto" w:eastAsia="Roboto" w:hAnsi="Roboto"/>
          <w:color w:val="081b3a"/>
          <w:sz w:val="21"/>
          <w:szCs w:val="21"/>
          <w:rtl w:val="0"/>
        </w:rPr>
        <w:t xml:space="preserve">Forged in the fiery depths of the Ethereum blockchain, this legendary dragon NFT symbolizes power, wisdom, and scarcity. Only 500 exist, making it a prized digital collectible.</w:t>
      </w:r>
    </w:p>
    <w:p w:rsidR="00000000" w:rsidDel="00000000" w:rsidP="00000000" w:rsidRDefault="00000000" w:rsidRPr="00000000" w14:paraId="000000CF">
      <w:pPr>
        <w:shd w:fill="ffffff" w:val="clear"/>
        <w:spacing w:after="0" w:lineRule="auto"/>
        <w:ind w:left="760" w:firstLine="0"/>
        <w:rPr>
          <w:rFonts w:ascii="Roboto" w:cs="Roboto" w:eastAsia="Roboto" w:hAnsi="Roboto"/>
          <w:color w:val="081b3a"/>
          <w:sz w:val="21"/>
          <w:szCs w:val="21"/>
        </w:rPr>
      </w:pPr>
      <w:r w:rsidDel="00000000" w:rsidR="00000000" w:rsidRPr="00000000">
        <w:rPr>
          <w:rtl w:val="0"/>
        </w:rPr>
      </w:r>
    </w:p>
    <w:p w:rsidR="00000000" w:rsidDel="00000000" w:rsidP="00000000" w:rsidRDefault="00000000" w:rsidRPr="00000000" w14:paraId="000000D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8.00000000000006" w:lineRule="auto"/>
        <w:ind w:left="0" w:right="0" w:firstLine="0"/>
        <w:jc w:val="left"/>
        <w:rPr>
          <w:rFonts w:ascii="Roboto" w:cs="Roboto" w:eastAsia="Roboto" w:hAnsi="Roboto"/>
          <w:color w:val="081b3a"/>
          <w:sz w:val="21"/>
          <w:szCs w:val="21"/>
        </w:rPr>
      </w:pPr>
      <w:r w:rsidDel="00000000" w:rsidR="00000000" w:rsidRPr="00000000">
        <w:rPr>
          <w:rFonts w:ascii="Roboto" w:cs="Roboto" w:eastAsia="Roboto" w:hAnsi="Roboto"/>
          <w:color w:val="081b3a"/>
          <w:sz w:val="21"/>
          <w:szCs w:val="21"/>
          <w:rtl w:val="0"/>
        </w:rPr>
        <w:t xml:space="preserve">Shadow Rogue #321</w:t>
      </w:r>
    </w:p>
    <w:p w:rsidR="00000000" w:rsidDel="00000000" w:rsidP="00000000" w:rsidRDefault="00000000" w:rsidRPr="00000000" w14:paraId="000000D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8.00000000000006" w:lineRule="auto"/>
        <w:ind w:left="0" w:right="0" w:firstLine="0"/>
        <w:jc w:val="left"/>
        <w:rPr>
          <w:rFonts w:ascii="Roboto" w:cs="Roboto" w:eastAsia="Roboto" w:hAnsi="Roboto"/>
          <w:color w:val="081b3a"/>
          <w:sz w:val="21"/>
          <w:szCs w:val="21"/>
        </w:rPr>
      </w:pPr>
      <w:r w:rsidDel="00000000" w:rsidR="00000000" w:rsidRPr="00000000">
        <w:rPr>
          <w:rFonts w:ascii="Roboto" w:cs="Roboto" w:eastAsia="Roboto" w:hAnsi="Roboto"/>
          <w:color w:val="081b3a"/>
          <w:sz w:val="21"/>
          <w:szCs w:val="21"/>
          <w:rtl w:val="0"/>
        </w:rPr>
        <w:t xml:space="preserve">A stealthy figure lurking in the dark alleys of the metaverse. With glowing red eyes and a cyber-cloak that shifts between dimensions, this NFT is a rare find among digital assassins.</w:t>
      </w:r>
    </w:p>
    <w:p w:rsidR="00000000" w:rsidDel="00000000" w:rsidP="00000000" w:rsidRDefault="00000000" w:rsidRPr="00000000" w14:paraId="000000D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8.00000000000006" w:lineRule="auto"/>
        <w:ind w:left="0" w:right="0" w:firstLine="0"/>
        <w:jc w:val="left"/>
        <w:rPr>
          <w:rFonts w:ascii="Roboto" w:cs="Roboto" w:eastAsia="Roboto" w:hAnsi="Roboto"/>
          <w:color w:val="081b3a"/>
          <w:sz w:val="21"/>
          <w:szCs w:val="21"/>
        </w:rPr>
      </w:pPr>
      <w:r w:rsidDel="00000000" w:rsidR="00000000" w:rsidRPr="00000000">
        <w:rPr>
          <w:rtl w:val="0"/>
        </w:rPr>
      </w:r>
    </w:p>
    <w:p w:rsidR="00000000" w:rsidDel="00000000" w:rsidP="00000000" w:rsidRDefault="00000000" w:rsidRPr="00000000" w14:paraId="000000D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8.00000000000006" w:lineRule="auto"/>
        <w:ind w:left="0" w:right="0" w:firstLine="0"/>
        <w:jc w:val="left"/>
        <w:rPr>
          <w:rFonts w:ascii="Roboto" w:cs="Roboto" w:eastAsia="Roboto" w:hAnsi="Roboto"/>
          <w:color w:val="081b3a"/>
          <w:sz w:val="21"/>
          <w:szCs w:val="21"/>
        </w:rPr>
      </w:pPr>
      <w:r w:rsidDel="00000000" w:rsidR="00000000" w:rsidRPr="00000000">
        <w:rPr>
          <w:rFonts w:ascii="Roboto" w:cs="Roboto" w:eastAsia="Roboto" w:hAnsi="Roboto"/>
          <w:color w:val="081b3a"/>
          <w:sz w:val="21"/>
          <w:szCs w:val="21"/>
          <w:rtl w:val="0"/>
        </w:rPr>
        <w:t xml:space="preserve">Mecha Titan #X-09</w:t>
      </w:r>
    </w:p>
    <w:p w:rsidR="00000000" w:rsidDel="00000000" w:rsidP="00000000" w:rsidRDefault="00000000" w:rsidRPr="00000000" w14:paraId="000000D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8.00000000000006" w:lineRule="auto"/>
        <w:ind w:left="0" w:right="0" w:firstLine="0"/>
        <w:jc w:val="left"/>
        <w:rPr>
          <w:rFonts w:ascii="Roboto" w:cs="Roboto" w:eastAsia="Roboto" w:hAnsi="Roboto"/>
          <w:color w:val="081b3a"/>
          <w:sz w:val="21"/>
          <w:szCs w:val="21"/>
        </w:rPr>
      </w:pPr>
      <w:r w:rsidDel="00000000" w:rsidR="00000000" w:rsidRPr="00000000">
        <w:rPr>
          <w:rFonts w:ascii="Roboto" w:cs="Roboto" w:eastAsia="Roboto" w:hAnsi="Roboto"/>
          <w:color w:val="081b3a"/>
          <w:sz w:val="21"/>
          <w:szCs w:val="21"/>
          <w:rtl w:val="0"/>
        </w:rPr>
        <w:t xml:space="preserve">A towering machine built from blockchain-infused alloys. This NFT represents strength, innovation, and the unstoppable march of technology in the digital realm.</w:t>
      </w:r>
    </w:p>
    <w:p w:rsidR="00000000" w:rsidDel="00000000" w:rsidP="00000000" w:rsidRDefault="00000000" w:rsidRPr="00000000" w14:paraId="000000D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8.00000000000006" w:lineRule="auto"/>
        <w:ind w:left="0" w:right="0" w:firstLine="0"/>
        <w:jc w:val="left"/>
        <w:rPr>
          <w:rFonts w:ascii="Roboto" w:cs="Roboto" w:eastAsia="Roboto" w:hAnsi="Roboto"/>
          <w:color w:val="081b3a"/>
          <w:sz w:val="21"/>
          <w:szCs w:val="21"/>
        </w:rPr>
      </w:pPr>
      <w:r w:rsidDel="00000000" w:rsidR="00000000" w:rsidRPr="00000000">
        <w:rPr>
          <w:rtl w:val="0"/>
        </w:rPr>
      </w:r>
    </w:p>
    <w:p w:rsidR="00000000" w:rsidDel="00000000" w:rsidP="00000000" w:rsidRDefault="00000000" w:rsidRPr="00000000" w14:paraId="000000D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8.00000000000006" w:lineRule="auto"/>
        <w:ind w:left="0" w:right="0" w:firstLine="0"/>
        <w:jc w:val="left"/>
        <w:rPr>
          <w:rFonts w:ascii="Roboto" w:cs="Roboto" w:eastAsia="Roboto" w:hAnsi="Roboto"/>
          <w:color w:val="081b3a"/>
          <w:sz w:val="21"/>
          <w:szCs w:val="21"/>
        </w:rPr>
      </w:pPr>
      <w:r w:rsidDel="00000000" w:rsidR="00000000" w:rsidRPr="00000000">
        <w:rPr>
          <w:rFonts w:ascii="Roboto" w:cs="Roboto" w:eastAsia="Roboto" w:hAnsi="Roboto"/>
          <w:color w:val="081b3a"/>
          <w:sz w:val="21"/>
          <w:szCs w:val="21"/>
          <w:rtl w:val="0"/>
        </w:rPr>
        <w:t xml:space="preserve">Crypto Kitty #Moonbeam</w:t>
      </w:r>
    </w:p>
    <w:p w:rsidR="00000000" w:rsidDel="00000000" w:rsidP="00000000" w:rsidRDefault="00000000" w:rsidRPr="00000000" w14:paraId="000000D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8.00000000000006" w:lineRule="auto"/>
        <w:ind w:left="0" w:right="0" w:firstLine="0"/>
        <w:jc w:val="left"/>
        <w:rPr>
          <w:rFonts w:ascii="Roboto" w:cs="Roboto" w:eastAsia="Roboto" w:hAnsi="Roboto"/>
          <w:color w:val="081b3a"/>
          <w:sz w:val="21"/>
          <w:szCs w:val="21"/>
        </w:rPr>
      </w:pPr>
      <w:r w:rsidDel="00000000" w:rsidR="00000000" w:rsidRPr="00000000">
        <w:rPr>
          <w:rFonts w:ascii="Roboto" w:cs="Roboto" w:eastAsia="Roboto" w:hAnsi="Roboto"/>
          <w:color w:val="081b3a"/>
          <w:sz w:val="21"/>
          <w:szCs w:val="21"/>
          <w:rtl w:val="0"/>
        </w:rPr>
        <w:t xml:space="preserve">A cosmic feline with fur that shimmers like the night sky. This adorable yet mysterious NFT is part of an exclusive series of celestial pets traveling through the Ethereum blockchain.</w:t>
      </w:r>
    </w:p>
    <w:p w:rsidR="00000000" w:rsidDel="00000000" w:rsidP="00000000" w:rsidRDefault="00000000" w:rsidRPr="00000000" w14:paraId="000000D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8.00000000000006" w:lineRule="auto"/>
        <w:ind w:left="0" w:right="0" w:firstLine="0"/>
        <w:jc w:val="left"/>
        <w:rPr>
          <w:rFonts w:ascii="Roboto" w:cs="Roboto" w:eastAsia="Roboto" w:hAnsi="Roboto"/>
          <w:color w:val="081b3a"/>
          <w:sz w:val="21"/>
          <w:szCs w:val="21"/>
        </w:rPr>
      </w:pPr>
      <w:r w:rsidDel="00000000" w:rsidR="00000000" w:rsidRPr="00000000">
        <w:rPr>
          <w:rtl w:val="0"/>
        </w:rPr>
      </w:r>
    </w:p>
    <w:p w:rsidR="00000000" w:rsidDel="00000000" w:rsidP="00000000" w:rsidRDefault="00000000" w:rsidRPr="00000000" w14:paraId="000000D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8.00000000000006" w:lineRule="auto"/>
        <w:ind w:left="0" w:right="0" w:firstLine="0"/>
        <w:jc w:val="left"/>
        <w:rPr>
          <w:rFonts w:ascii="Roboto" w:cs="Roboto" w:eastAsia="Roboto" w:hAnsi="Roboto"/>
          <w:color w:val="081b3a"/>
          <w:sz w:val="21"/>
          <w:szCs w:val="21"/>
        </w:rPr>
      </w:pPr>
      <w:r w:rsidDel="00000000" w:rsidR="00000000" w:rsidRPr="00000000">
        <w:rPr>
          <w:rFonts w:ascii="Roboto" w:cs="Roboto" w:eastAsia="Roboto" w:hAnsi="Roboto"/>
          <w:color w:val="081b3a"/>
          <w:sz w:val="21"/>
          <w:szCs w:val="21"/>
          <w:rtl w:val="0"/>
        </w:rPr>
        <w:t xml:space="preserve">Neon Racer #45</w:t>
      </w:r>
    </w:p>
    <w:p w:rsidR="00000000" w:rsidDel="00000000" w:rsidP="00000000" w:rsidRDefault="00000000" w:rsidRPr="00000000" w14:paraId="000000D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8.00000000000006" w:lineRule="auto"/>
        <w:ind w:left="0" w:right="0" w:firstLine="0"/>
        <w:jc w:val="left"/>
        <w:rPr>
          <w:rFonts w:ascii="Roboto" w:cs="Roboto" w:eastAsia="Roboto" w:hAnsi="Roboto"/>
          <w:color w:val="081b3a"/>
          <w:sz w:val="21"/>
          <w:szCs w:val="21"/>
        </w:rPr>
      </w:pPr>
      <w:r w:rsidDel="00000000" w:rsidR="00000000" w:rsidRPr="00000000">
        <w:rPr>
          <w:rFonts w:ascii="Roboto" w:cs="Roboto" w:eastAsia="Roboto" w:hAnsi="Roboto"/>
          <w:color w:val="081b3a"/>
          <w:sz w:val="21"/>
          <w:szCs w:val="21"/>
          <w:rtl w:val="0"/>
        </w:rPr>
        <w:t xml:space="preserve">A speed demon from a futuristic cyber-city, leaving behind a trail of electric blue light. This NFT is perfect for adrenaline junkies who thrive in the fast-paced world of digital collectibles.</w:t>
      </w:r>
    </w:p>
    <w:p w:rsidR="00000000" w:rsidDel="00000000" w:rsidP="00000000" w:rsidRDefault="00000000" w:rsidRPr="00000000" w14:paraId="000000D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8.00000000000006" w:lineRule="auto"/>
        <w:ind w:left="0" w:right="0" w:firstLine="0"/>
        <w:jc w:val="left"/>
        <w:rPr>
          <w:rFonts w:ascii="Roboto" w:cs="Roboto" w:eastAsia="Roboto" w:hAnsi="Roboto"/>
          <w:color w:val="081b3a"/>
          <w:sz w:val="21"/>
          <w:szCs w:val="21"/>
        </w:rPr>
      </w:pPr>
      <w:r w:rsidDel="00000000" w:rsidR="00000000" w:rsidRPr="00000000">
        <w:rPr>
          <w:rtl w:val="0"/>
        </w:rPr>
      </w:r>
    </w:p>
    <w:p w:rsidR="00000000" w:rsidDel="00000000" w:rsidP="00000000" w:rsidRDefault="00000000" w:rsidRPr="00000000" w14:paraId="000000D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8.00000000000006" w:lineRule="auto"/>
        <w:ind w:left="0" w:right="0" w:firstLine="0"/>
        <w:jc w:val="left"/>
        <w:rPr>
          <w:rFonts w:ascii="Roboto" w:cs="Roboto" w:eastAsia="Roboto" w:hAnsi="Roboto"/>
          <w:color w:val="081b3a"/>
          <w:sz w:val="21"/>
          <w:szCs w:val="21"/>
        </w:rPr>
      </w:pPr>
      <w:r w:rsidDel="00000000" w:rsidR="00000000" w:rsidRPr="00000000">
        <w:rPr>
          <w:rFonts w:ascii="Roboto" w:cs="Roboto" w:eastAsia="Roboto" w:hAnsi="Roboto"/>
          <w:color w:val="081b3a"/>
          <w:sz w:val="21"/>
          <w:szCs w:val="21"/>
          <w:rtl w:val="0"/>
        </w:rPr>
        <w:t xml:space="preserve">Zombie Punk #666</w:t>
      </w:r>
    </w:p>
    <w:p w:rsidR="00000000" w:rsidDel="00000000" w:rsidP="00000000" w:rsidRDefault="00000000" w:rsidRPr="00000000" w14:paraId="000000DD">
      <w:pPr>
        <w:shd w:fill="ffffff" w:val="clear"/>
        <w:spacing w:after="0" w:lineRule="auto"/>
        <w:ind w:left="0" w:firstLine="0"/>
        <w:rPr>
          <w:rFonts w:ascii="Roboto" w:cs="Roboto" w:eastAsia="Roboto" w:hAnsi="Roboto"/>
          <w:color w:val="081b3a"/>
          <w:sz w:val="21"/>
          <w:szCs w:val="21"/>
        </w:rPr>
      </w:pPr>
      <w:r w:rsidDel="00000000" w:rsidR="00000000" w:rsidRPr="00000000">
        <w:rPr>
          <w:rFonts w:ascii="Roboto" w:cs="Roboto" w:eastAsia="Roboto" w:hAnsi="Roboto"/>
          <w:color w:val="081b3a"/>
          <w:sz w:val="21"/>
          <w:szCs w:val="21"/>
          <w:rtl w:val="0"/>
        </w:rPr>
        <w:t xml:space="preserve">Risen from the depths of the blockchain, this undead punk carries the scars of lost transactions and abandoned wallets. A true relic of the decentralized underworld.</w:t>
      </w:r>
    </w:p>
    <w:p w:rsidR="00000000" w:rsidDel="00000000" w:rsidP="00000000" w:rsidRDefault="00000000" w:rsidRPr="00000000" w14:paraId="000000DE">
      <w:pPr>
        <w:shd w:fill="ffffff" w:val="clear"/>
        <w:spacing w:after="0" w:lineRule="auto"/>
        <w:ind w:left="0" w:firstLine="0"/>
        <w:rPr>
          <w:rFonts w:ascii="Roboto" w:cs="Roboto" w:eastAsia="Roboto" w:hAnsi="Roboto"/>
          <w:color w:val="081b3a"/>
          <w:sz w:val="21"/>
          <w:szCs w:val="21"/>
        </w:rPr>
      </w:pPr>
      <w:r w:rsidDel="00000000" w:rsidR="00000000" w:rsidRPr="00000000">
        <w:rPr>
          <w:rtl w:val="0"/>
        </w:rPr>
      </w:r>
    </w:p>
    <w:p w:rsidR="00000000" w:rsidDel="00000000" w:rsidP="00000000" w:rsidRDefault="00000000" w:rsidRPr="00000000" w14:paraId="000000DF">
      <w:pPr>
        <w:shd w:fill="ffffff" w:val="clear"/>
        <w:spacing w:after="0" w:lineRule="auto"/>
        <w:ind w:left="0" w:firstLine="0"/>
        <w:rPr>
          <w:rFonts w:ascii="Roboto" w:cs="Roboto" w:eastAsia="Roboto" w:hAnsi="Roboto"/>
          <w:color w:val="081b3a"/>
          <w:sz w:val="21"/>
          <w:szCs w:val="21"/>
        </w:rPr>
      </w:pPr>
      <w:r w:rsidDel="00000000" w:rsidR="00000000" w:rsidRPr="00000000">
        <w:rPr>
          <w:rtl w:val="0"/>
        </w:rPr>
      </w:r>
    </w:p>
    <w:p w:rsidR="00000000" w:rsidDel="00000000" w:rsidP="00000000" w:rsidRDefault="00000000" w:rsidRPr="00000000" w14:paraId="000000E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8.00000000000006" w:lineRule="auto"/>
        <w:ind w:left="0" w:right="0" w:firstLine="0"/>
        <w:jc w:val="left"/>
        <w:rPr/>
      </w:pPr>
      <w:r w:rsidDel="00000000" w:rsidR="00000000" w:rsidRPr="00000000">
        <w:rPr>
          <w:rtl w:val="0"/>
        </w:rPr>
      </w:r>
    </w:p>
    <w:p w:rsidR="00000000" w:rsidDel="00000000" w:rsidP="00000000" w:rsidRDefault="00000000" w:rsidRPr="00000000" w14:paraId="000000E1">
      <w:pPr>
        <w:rPr/>
      </w:pPr>
      <w:r w:rsidDel="00000000" w:rsidR="00000000" w:rsidRPr="00000000">
        <w:rPr/>
        <w:drawing>
          <wp:inline distB="0" distT="0" distL="0" distR="0">
            <wp:extent cx="5943600" cy="3310890"/>
            <wp:effectExtent b="0" l="0" r="0" t="0"/>
            <wp:docPr descr="A screenshot of a computer&#10;&#10;AI-generated content may be incorrect." id="2114353828" name="image16.png"/>
            <a:graphic>
              <a:graphicData uri="http://schemas.openxmlformats.org/drawingml/2006/picture">
                <pic:pic>
                  <pic:nvPicPr>
                    <pic:cNvPr descr="A screenshot of a computer&#10;&#10;AI-generated content may be incorrect." id="0" name="image16.png"/>
                    <pic:cNvPicPr preferRelativeResize="0"/>
                  </pic:nvPicPr>
                  <pic:blipFill>
                    <a:blip r:embed="rId41"/>
                    <a:srcRect b="0" l="0" r="0" t="0"/>
                    <a:stretch>
                      <a:fillRect/>
                    </a:stretch>
                  </pic:blipFill>
                  <pic:spPr>
                    <a:xfrm>
                      <a:off x="0" y="0"/>
                      <a:ext cx="5943600" cy="3310890"/>
                    </a:xfrm>
                    <a:prstGeom prst="rect"/>
                    <a:ln/>
                  </pic:spPr>
                </pic:pic>
              </a:graphicData>
            </a:graphic>
          </wp:inline>
        </w:drawing>
      </w:r>
      <w:r w:rsidDel="00000000" w:rsidR="00000000" w:rsidRPr="00000000">
        <w:rPr>
          <w:rtl w:val="0"/>
        </w:rPr>
      </w:r>
    </w:p>
    <w:p w:rsidR="00000000" w:rsidDel="00000000" w:rsidP="00000000" w:rsidRDefault="00000000" w:rsidRPr="00000000" w14:paraId="000000E2">
      <w:pPr>
        <w:keepNext w:val="0"/>
        <w:keepLines w:val="0"/>
        <w:pageBreakBefore w:val="0"/>
        <w:widowControl w:val="1"/>
        <w:numPr>
          <w:ilvl w:val="2"/>
          <w:numId w:val="2"/>
        </w:numPr>
        <w:pBdr>
          <w:top w:space="0" w:sz="0" w:val="nil"/>
          <w:left w:space="0" w:sz="0" w:val="nil"/>
          <w:bottom w:space="0" w:sz="0" w:val="nil"/>
          <w:right w:space="0" w:sz="0" w:val="nil"/>
          <w:between w:space="0" w:sz="0" w:val="nil"/>
        </w:pBdr>
        <w:shd w:fill="auto" w:val="clear"/>
        <w:spacing w:after="160" w:before="0" w:line="278.00000000000006" w:lineRule="auto"/>
        <w:ind w:left="288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After finishing creating</w:t>
      </w:r>
      <w:r w:rsidDel="00000000" w:rsidR="00000000" w:rsidRPr="00000000">
        <w:rPr>
          <w:rtl w:val="0"/>
        </w:rPr>
        <w:t xml:space="preserve">, </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you will also see 12 item details appear in nft_items table.</w:t>
      </w:r>
    </w:p>
    <w:p w:rsidR="00000000" w:rsidDel="00000000" w:rsidP="00000000" w:rsidRDefault="00000000" w:rsidRPr="00000000" w14:paraId="000000E3">
      <w:pPr>
        <w:rPr/>
      </w:pPr>
      <w:r w:rsidDel="00000000" w:rsidR="00000000" w:rsidRPr="00000000">
        <w:rPr/>
        <w:drawing>
          <wp:inline distB="0" distT="0" distL="0" distR="0">
            <wp:extent cx="5943600" cy="2032000"/>
            <wp:effectExtent b="0" l="0" r="0" t="0"/>
            <wp:docPr descr="A screenshot of a computer&#10;&#10;AI-generated content may be incorrect." id="2114353809" name="image7.png"/>
            <a:graphic>
              <a:graphicData uri="http://schemas.openxmlformats.org/drawingml/2006/picture">
                <pic:pic>
                  <pic:nvPicPr>
                    <pic:cNvPr descr="A screenshot of a computer&#10;&#10;AI-generated content may be incorrect." id="0" name="image7.png"/>
                    <pic:cNvPicPr preferRelativeResize="0"/>
                  </pic:nvPicPr>
                  <pic:blipFill>
                    <a:blip r:embed="rId42"/>
                    <a:srcRect b="0" l="0" r="0" t="0"/>
                    <a:stretch>
                      <a:fillRect/>
                    </a:stretch>
                  </pic:blipFill>
                  <pic:spPr>
                    <a:xfrm>
                      <a:off x="0" y="0"/>
                      <a:ext cx="5943600" cy="2032000"/>
                    </a:xfrm>
                    <a:prstGeom prst="rect"/>
                    <a:ln/>
                  </pic:spPr>
                </pic:pic>
              </a:graphicData>
            </a:graphic>
          </wp:inline>
        </w:drawing>
      </w:r>
      <w:r w:rsidDel="00000000" w:rsidR="00000000" w:rsidRPr="00000000">
        <w:rPr>
          <w:rtl w:val="0"/>
        </w:rPr>
      </w:r>
    </w:p>
    <w:p w:rsidR="00000000" w:rsidDel="00000000" w:rsidP="00000000" w:rsidRDefault="00000000" w:rsidRPr="00000000" w14:paraId="000000E4">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0" w:line="278.00000000000006" w:lineRule="auto"/>
        <w:ind w:left="216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Go to Item Details page</w:t>
      </w:r>
    </w:p>
    <w:p w:rsidR="00000000" w:rsidDel="00000000" w:rsidP="00000000" w:rsidRDefault="00000000" w:rsidRPr="00000000" w14:paraId="000000E5">
      <w:pPr>
        <w:keepNext w:val="0"/>
        <w:keepLines w:val="0"/>
        <w:pageBreakBefore w:val="0"/>
        <w:widowControl w:val="1"/>
        <w:numPr>
          <w:ilvl w:val="2"/>
          <w:numId w:val="2"/>
        </w:numPr>
        <w:pBdr>
          <w:top w:space="0" w:sz="0" w:val="nil"/>
          <w:left w:space="0" w:sz="0" w:val="nil"/>
          <w:bottom w:space="0" w:sz="0" w:val="nil"/>
          <w:right w:space="0" w:sz="0" w:val="nil"/>
          <w:between w:space="0" w:sz="0" w:val="nil"/>
        </w:pBdr>
        <w:shd w:fill="auto" w:val="clear"/>
        <w:spacing w:after="0" w:before="0" w:line="278.00000000000006" w:lineRule="auto"/>
        <w:ind w:left="288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Use 4 wallet respectively, click connect wallet to make sure you change the user, the button </w:t>
      </w:r>
      <w:r w:rsidDel="00000000" w:rsidR="00000000" w:rsidRPr="00000000">
        <w:rPr>
          <w:rtl w:val="0"/>
        </w:rPr>
        <w:t xml:space="preserve">is in the corner of asset 1.</w:t>
      </w:r>
      <w:r w:rsidDel="00000000" w:rsidR="00000000" w:rsidRPr="00000000">
        <w:rPr>
          <w:rtl w:val="0"/>
        </w:rPr>
      </w:r>
    </w:p>
    <w:p w:rsidR="00000000" w:rsidDel="00000000" w:rsidP="00000000" w:rsidRDefault="00000000" w:rsidRPr="00000000" w14:paraId="000000E6">
      <w:pPr>
        <w:keepNext w:val="0"/>
        <w:keepLines w:val="0"/>
        <w:pageBreakBefore w:val="0"/>
        <w:widowControl w:val="1"/>
        <w:numPr>
          <w:ilvl w:val="2"/>
          <w:numId w:val="2"/>
        </w:numPr>
        <w:pBdr>
          <w:top w:space="0" w:sz="0" w:val="nil"/>
          <w:left w:space="0" w:sz="0" w:val="nil"/>
          <w:bottom w:space="0" w:sz="0" w:val="nil"/>
          <w:right w:space="0" w:sz="0" w:val="nil"/>
          <w:between w:space="0" w:sz="0" w:val="nil"/>
        </w:pBdr>
        <w:shd w:fill="auto" w:val="clear"/>
        <w:spacing w:after="0" w:before="0" w:line="278.00000000000006" w:lineRule="auto"/>
        <w:ind w:left="288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Each wallet should place bid on 3 others author NFTs, not his own NFTs. Place small bid, minimum 0.000001 to allow smart contracts execute smoothly.</w:t>
      </w:r>
    </w:p>
    <w:p w:rsidR="00000000" w:rsidDel="00000000" w:rsidP="00000000" w:rsidRDefault="00000000" w:rsidRPr="00000000" w14:paraId="000000E7">
      <w:pPr>
        <w:keepNext w:val="0"/>
        <w:keepLines w:val="0"/>
        <w:pageBreakBefore w:val="0"/>
        <w:widowControl w:val="1"/>
        <w:numPr>
          <w:ilvl w:val="2"/>
          <w:numId w:val="2"/>
        </w:numPr>
        <w:pBdr>
          <w:top w:space="0" w:sz="0" w:val="nil"/>
          <w:left w:space="0" w:sz="0" w:val="nil"/>
          <w:bottom w:space="0" w:sz="0" w:val="nil"/>
          <w:right w:space="0" w:sz="0" w:val="nil"/>
          <w:between w:space="0" w:sz="0" w:val="nil"/>
        </w:pBdr>
        <w:shd w:fill="auto" w:val="clear"/>
        <w:spacing w:after="160" w:before="0" w:line="278.00000000000006" w:lineRule="auto"/>
        <w:ind w:left="288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After bid, confirm the transaction on metamask, then you will see the current bid and owner change to your status and the transaction details will be inserted into transactions table. Check it out. For all warnings</w:t>
      </w:r>
      <w:r w:rsidDel="00000000" w:rsidR="00000000" w:rsidRPr="00000000">
        <w:rPr>
          <w:rtl w:val="0"/>
        </w:rPr>
        <w:t xml:space="preserve"> messages, please check out the report</w:t>
      </w:r>
      <w:r w:rsidDel="00000000" w:rsidR="00000000" w:rsidRPr="00000000">
        <w:rPr>
          <w:rtl w:val="0"/>
        </w:rPr>
      </w:r>
    </w:p>
    <w:p w:rsidR="00000000" w:rsidDel="00000000" w:rsidP="00000000" w:rsidRDefault="00000000" w:rsidRPr="00000000" w14:paraId="000000E8">
      <w:pPr>
        <w:jc w:val="center"/>
        <w:rPr/>
      </w:pPr>
      <w:r w:rsidDel="00000000" w:rsidR="00000000" w:rsidRPr="00000000">
        <w:rPr/>
        <w:drawing>
          <wp:inline distB="0" distT="0" distL="0" distR="0">
            <wp:extent cx="1533525" cy="2669110"/>
            <wp:effectExtent b="0" l="0" r="0" t="0"/>
            <wp:docPr descr="A screenshot of a black screen&#10;&#10;AI-generated content may be incorrect." id="2114353810" name="image10.png"/>
            <a:graphic>
              <a:graphicData uri="http://schemas.openxmlformats.org/drawingml/2006/picture">
                <pic:pic>
                  <pic:nvPicPr>
                    <pic:cNvPr descr="A screenshot of a black screen&#10;&#10;AI-generated content may be incorrect." id="0" name="image10.png"/>
                    <pic:cNvPicPr preferRelativeResize="0"/>
                  </pic:nvPicPr>
                  <pic:blipFill>
                    <a:blip r:embed="rId43"/>
                    <a:srcRect b="0" l="0" r="0" t="0"/>
                    <a:stretch>
                      <a:fillRect/>
                    </a:stretch>
                  </pic:blipFill>
                  <pic:spPr>
                    <a:xfrm>
                      <a:off x="0" y="0"/>
                      <a:ext cx="1533525" cy="2669110"/>
                    </a:xfrm>
                    <a:prstGeom prst="rect"/>
                    <a:ln/>
                  </pic:spPr>
                </pic:pic>
              </a:graphicData>
            </a:graphic>
          </wp:inline>
        </w:drawing>
      </w:r>
      <w:r w:rsidDel="00000000" w:rsidR="00000000" w:rsidRPr="00000000">
        <w:rPr/>
        <w:drawing>
          <wp:inline distB="0" distT="0" distL="0" distR="0">
            <wp:extent cx="3546655" cy="2647066"/>
            <wp:effectExtent b="0" l="0" r="0" t="0"/>
            <wp:docPr descr="A screenshot of a computer&#10;&#10;AI-generated content may be incorrect." id="2114353811" name="image14.png"/>
            <a:graphic>
              <a:graphicData uri="http://schemas.openxmlformats.org/drawingml/2006/picture">
                <pic:pic>
                  <pic:nvPicPr>
                    <pic:cNvPr descr="A screenshot of a computer&#10;&#10;AI-generated content may be incorrect." id="0" name="image14.png"/>
                    <pic:cNvPicPr preferRelativeResize="0"/>
                  </pic:nvPicPr>
                  <pic:blipFill>
                    <a:blip r:embed="rId44"/>
                    <a:srcRect b="0" l="0" r="0" t="0"/>
                    <a:stretch>
                      <a:fillRect/>
                    </a:stretch>
                  </pic:blipFill>
                  <pic:spPr>
                    <a:xfrm>
                      <a:off x="0" y="0"/>
                      <a:ext cx="3546655" cy="2647066"/>
                    </a:xfrm>
                    <a:prstGeom prst="rect"/>
                    <a:ln/>
                  </pic:spPr>
                </pic:pic>
              </a:graphicData>
            </a:graphic>
          </wp:inline>
        </w:drawing>
      </w:r>
      <w:r w:rsidDel="00000000" w:rsidR="00000000" w:rsidRPr="00000000">
        <w:rPr>
          <w:rtl w:val="0"/>
        </w:rPr>
      </w:r>
    </w:p>
    <w:p w:rsidR="00000000" w:rsidDel="00000000" w:rsidP="00000000" w:rsidRDefault="00000000" w:rsidRPr="00000000" w14:paraId="000000E9">
      <w:pPr>
        <w:jc w:val="center"/>
        <w:rPr/>
      </w:pPr>
      <w:r w:rsidDel="00000000" w:rsidR="00000000" w:rsidRPr="00000000">
        <w:rPr>
          <w:rtl w:val="0"/>
        </w:rPr>
        <w:br w:type="textWrapping"/>
      </w:r>
      <w:r w:rsidDel="00000000" w:rsidR="00000000" w:rsidRPr="00000000">
        <w:rPr/>
        <w:drawing>
          <wp:inline distB="0" distT="0" distL="0" distR="0">
            <wp:extent cx="5943600" cy="1427480"/>
            <wp:effectExtent b="0" l="0" r="0" t="0"/>
            <wp:docPr descr="A screenshot of a computer&#10;&#10;AI-generated content may be incorrect." id="2114353812" name="image2.png"/>
            <a:graphic>
              <a:graphicData uri="http://schemas.openxmlformats.org/drawingml/2006/picture">
                <pic:pic>
                  <pic:nvPicPr>
                    <pic:cNvPr descr="A screenshot of a computer&#10;&#10;AI-generated content may be incorrect." id="0" name="image2.png"/>
                    <pic:cNvPicPr preferRelativeResize="0"/>
                  </pic:nvPicPr>
                  <pic:blipFill>
                    <a:blip r:embed="rId45"/>
                    <a:srcRect b="0" l="0" r="0" t="0"/>
                    <a:stretch>
                      <a:fillRect/>
                    </a:stretch>
                  </pic:blipFill>
                  <pic:spPr>
                    <a:xfrm>
                      <a:off x="0" y="0"/>
                      <a:ext cx="5943600" cy="1427480"/>
                    </a:xfrm>
                    <a:prstGeom prst="rect"/>
                    <a:ln/>
                  </pic:spPr>
                </pic:pic>
              </a:graphicData>
            </a:graphic>
          </wp:inline>
        </w:drawing>
      </w:r>
      <w:r w:rsidDel="00000000" w:rsidR="00000000" w:rsidRPr="00000000">
        <w:rPr>
          <w:rtl w:val="0"/>
        </w:rPr>
      </w:r>
    </w:p>
    <w:p w:rsidR="00000000" w:rsidDel="00000000" w:rsidP="00000000" w:rsidRDefault="00000000" w:rsidRPr="00000000" w14:paraId="000000EA">
      <w:pPr>
        <w:jc w:val="center"/>
        <w:rPr/>
      </w:pPr>
      <w:r w:rsidDel="00000000" w:rsidR="00000000" w:rsidRPr="00000000">
        <w:rPr>
          <w:rtl w:val="0"/>
        </w:rPr>
      </w:r>
    </w:p>
    <w:p w:rsidR="00000000" w:rsidDel="00000000" w:rsidP="00000000" w:rsidRDefault="00000000" w:rsidRPr="00000000" w14:paraId="000000EB">
      <w:pPr>
        <w:rPr/>
      </w:pPr>
      <w:r w:rsidDel="00000000" w:rsidR="00000000" w:rsidRPr="00000000">
        <w:rPr>
          <w:rtl w:val="0"/>
        </w:rPr>
        <w:t xml:space="preserve">If you meets the time error (“z” contain in time format), use this fix at line 358 and 359 in main.py:</w:t>
      </w:r>
    </w:p>
    <w:p w:rsidR="00000000" w:rsidDel="00000000" w:rsidP="00000000" w:rsidRDefault="00000000" w:rsidRPr="00000000" w14:paraId="000000EC">
      <w:pPr>
        <w:rPr/>
      </w:pPr>
      <w:r w:rsidDel="00000000" w:rsidR="00000000" w:rsidRPr="00000000">
        <w:rPr>
          <w:i w:val="1"/>
          <w:rtl w:val="0"/>
        </w:rPr>
        <w:t xml:space="preserve"># Ensure bid_time is a string before parsing</w:t>
      </w:r>
      <w:r w:rsidDel="00000000" w:rsidR="00000000" w:rsidRPr="00000000">
        <w:rPr>
          <w:rtl w:val="0"/>
        </w:rPr>
      </w:r>
    </w:p>
    <w:p w:rsidR="00000000" w:rsidDel="00000000" w:rsidP="00000000" w:rsidRDefault="00000000" w:rsidRPr="00000000" w14:paraId="000000ED">
      <w:pPr>
        <w:rPr/>
      </w:pPr>
      <w:r w:rsidDel="00000000" w:rsidR="00000000" w:rsidRPr="00000000">
        <w:rPr>
          <w:rtl w:val="0"/>
        </w:rPr>
        <w:t xml:space="preserve">        bid_time_str = str(bid.bid_time).replace("Z", "+00:00")  </w:t>
      </w:r>
      <w:r w:rsidDel="00000000" w:rsidR="00000000" w:rsidRPr="00000000">
        <w:rPr>
          <w:i w:val="1"/>
          <w:rtl w:val="0"/>
        </w:rPr>
        <w:t xml:space="preserve"># Replace "Z" with timezone info</w:t>
      </w:r>
      <w:r w:rsidDel="00000000" w:rsidR="00000000" w:rsidRPr="00000000">
        <w:rPr>
          <w:rtl w:val="0"/>
        </w:rPr>
      </w:r>
    </w:p>
    <w:p w:rsidR="00000000" w:rsidDel="00000000" w:rsidP="00000000" w:rsidRDefault="00000000" w:rsidRPr="00000000" w14:paraId="000000EE">
      <w:pPr>
        <w:rPr/>
      </w:pPr>
      <w:r w:rsidDel="00000000" w:rsidR="00000000" w:rsidRPr="00000000">
        <w:rPr>
          <w:rtl w:val="0"/>
        </w:rPr>
        <w:t xml:space="preserve">        bid_time_parsed = datetime.fromisoformat(bid_time_str)</w:t>
      </w:r>
    </w:p>
    <w:p w:rsidR="00000000" w:rsidDel="00000000" w:rsidP="00000000" w:rsidRDefault="00000000" w:rsidRPr="00000000" w14:paraId="000000EF">
      <w:pPr>
        <w:rPr/>
      </w:pPr>
      <w:r w:rsidDel="00000000" w:rsidR="00000000" w:rsidRPr="00000000">
        <w:rPr>
          <w:rtl w:val="0"/>
        </w:rPr>
        <w:t xml:space="preserve">And this fix in line 141 of ItemDetails.jsx:</w:t>
        <w:br w:type="textWrapping"/>
        <w:t xml:space="preserve">bid_time: new Date().toISOString().replace("Z", "+00:00"),</w:t>
      </w:r>
    </w:p>
    <w:p w:rsidR="00000000" w:rsidDel="00000000" w:rsidP="00000000" w:rsidRDefault="00000000" w:rsidRPr="00000000" w14:paraId="000000F0">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160" w:before="0" w:line="278.00000000000006" w:lineRule="auto"/>
        <w:ind w:left="216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Go to Author page, You will see each author create 3 nft and their details. If you stuck at preloading screen, just click reload</w:t>
      </w:r>
    </w:p>
    <w:p w:rsidR="00000000" w:rsidDel="00000000" w:rsidP="00000000" w:rsidRDefault="00000000" w:rsidRPr="00000000" w14:paraId="000000F1">
      <w:pPr>
        <w:rPr/>
      </w:pPr>
      <w:r w:rsidDel="00000000" w:rsidR="00000000" w:rsidRPr="00000000">
        <w:rPr/>
        <w:drawing>
          <wp:inline distB="0" distT="0" distL="0" distR="0">
            <wp:extent cx="5943600" cy="2997835"/>
            <wp:effectExtent b="0" l="0" r="0" t="0"/>
            <wp:docPr descr="A screenshot of a phone&#10;&#10;AI-generated content may be incorrect." id="2114353813" name="image6.png"/>
            <a:graphic>
              <a:graphicData uri="http://schemas.openxmlformats.org/drawingml/2006/picture">
                <pic:pic>
                  <pic:nvPicPr>
                    <pic:cNvPr descr="A screenshot of a phone&#10;&#10;AI-generated content may be incorrect." id="0" name="image6.png"/>
                    <pic:cNvPicPr preferRelativeResize="0"/>
                  </pic:nvPicPr>
                  <pic:blipFill>
                    <a:blip r:embed="rId46"/>
                    <a:srcRect b="0" l="0" r="0" t="0"/>
                    <a:stretch>
                      <a:fillRect/>
                    </a:stretch>
                  </pic:blipFill>
                  <pic:spPr>
                    <a:xfrm>
                      <a:off x="0" y="0"/>
                      <a:ext cx="5943600" cy="2997835"/>
                    </a:xfrm>
                    <a:prstGeom prst="rect"/>
                    <a:ln/>
                  </pic:spPr>
                </pic:pic>
              </a:graphicData>
            </a:graphic>
          </wp:inline>
        </w:drawing>
      </w:r>
      <w:r w:rsidDel="00000000" w:rsidR="00000000" w:rsidRPr="00000000">
        <w:rPr>
          <w:rtl w:val="0"/>
        </w:rPr>
      </w:r>
    </w:p>
    <w:p w:rsidR="00000000" w:rsidDel="00000000" w:rsidP="00000000" w:rsidRDefault="00000000" w:rsidRPr="00000000" w14:paraId="000000F2">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160" w:before="0" w:line="278.00000000000006" w:lineRule="auto"/>
        <w:ind w:left="216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Go to Item Details page again, roll to the bottom. You will see a transaction filter (oldest, newest, highest, lowest) there, try it out</w:t>
      </w:r>
    </w:p>
    <w:p w:rsidR="00000000" w:rsidDel="00000000" w:rsidP="00000000" w:rsidRDefault="00000000" w:rsidRPr="00000000" w14:paraId="000000F3">
      <w:pPr>
        <w:rPr/>
      </w:pPr>
      <w:r w:rsidDel="00000000" w:rsidR="00000000" w:rsidRPr="00000000">
        <w:rPr/>
        <w:drawing>
          <wp:inline distB="0" distT="0" distL="0" distR="0">
            <wp:extent cx="5943600" cy="2580005"/>
            <wp:effectExtent b="0" l="0" r="0" t="0"/>
            <wp:docPr descr="A screenshot of a phone&#10;&#10;AI-generated content may be incorrect." id="2114353814" name="image26.png"/>
            <a:graphic>
              <a:graphicData uri="http://schemas.openxmlformats.org/drawingml/2006/picture">
                <pic:pic>
                  <pic:nvPicPr>
                    <pic:cNvPr descr="A screenshot of a phone&#10;&#10;AI-generated content may be incorrect." id="0" name="image26.png"/>
                    <pic:cNvPicPr preferRelativeResize="0"/>
                  </pic:nvPicPr>
                  <pic:blipFill>
                    <a:blip r:embed="rId47"/>
                    <a:srcRect b="0" l="0" r="0" t="0"/>
                    <a:stretch>
                      <a:fillRect/>
                    </a:stretch>
                  </pic:blipFill>
                  <pic:spPr>
                    <a:xfrm>
                      <a:off x="0" y="0"/>
                      <a:ext cx="5943600" cy="2580005"/>
                    </a:xfrm>
                    <a:prstGeom prst="rect"/>
                    <a:ln/>
                  </pic:spPr>
                </pic:pic>
              </a:graphicData>
            </a:graphic>
          </wp:inline>
        </w:drawing>
      </w:r>
      <w:r w:rsidDel="00000000" w:rsidR="00000000" w:rsidRPr="00000000">
        <w:rPr>
          <w:rtl w:val="0"/>
        </w:rPr>
      </w:r>
    </w:p>
    <w:p w:rsidR="00000000" w:rsidDel="00000000" w:rsidP="00000000" w:rsidRDefault="00000000" w:rsidRPr="00000000" w14:paraId="000000F4">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160" w:before="0" w:line="278.00000000000006" w:lineRule="auto"/>
        <w:ind w:left="216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Go to Explore page. In the first section, you will see the top 4 highest bid NFT, if you want to try it out, go to Item Details and place some higher bid and go back, you will see them appear here</w:t>
      </w:r>
    </w:p>
    <w:p w:rsidR="00000000" w:rsidDel="00000000" w:rsidP="00000000" w:rsidRDefault="00000000" w:rsidRPr="00000000" w14:paraId="000000F5">
      <w:pPr>
        <w:rPr/>
      </w:pPr>
      <w:r w:rsidDel="00000000" w:rsidR="00000000" w:rsidRPr="00000000">
        <w:rPr/>
        <w:drawing>
          <wp:inline distB="0" distT="0" distL="0" distR="0">
            <wp:extent cx="5943600" cy="1706880"/>
            <wp:effectExtent b="0" l="0" r="0" t="0"/>
            <wp:docPr descr="A screenshot of a computer&#10;&#10;AI-generated content may be incorrect." id="2114353815" name="image24.png"/>
            <a:graphic>
              <a:graphicData uri="http://schemas.openxmlformats.org/drawingml/2006/picture">
                <pic:pic>
                  <pic:nvPicPr>
                    <pic:cNvPr descr="A screenshot of a computer&#10;&#10;AI-generated content may be incorrect." id="0" name="image24.png"/>
                    <pic:cNvPicPr preferRelativeResize="0"/>
                  </pic:nvPicPr>
                  <pic:blipFill>
                    <a:blip r:embed="rId48"/>
                    <a:srcRect b="0" l="0" r="0" t="0"/>
                    <a:stretch>
                      <a:fillRect/>
                    </a:stretch>
                  </pic:blipFill>
                  <pic:spPr>
                    <a:xfrm>
                      <a:off x="0" y="0"/>
                      <a:ext cx="5943600" cy="1706880"/>
                    </a:xfrm>
                    <a:prstGeom prst="rect"/>
                    <a:ln/>
                  </pic:spPr>
                </pic:pic>
              </a:graphicData>
            </a:graphic>
          </wp:inline>
        </w:drawing>
      </w:r>
      <w:r w:rsidDel="00000000" w:rsidR="00000000" w:rsidRPr="00000000">
        <w:rPr>
          <w:rtl w:val="0"/>
        </w:rPr>
      </w:r>
    </w:p>
    <w:p w:rsidR="00000000" w:rsidDel="00000000" w:rsidP="00000000" w:rsidRDefault="00000000" w:rsidRPr="00000000" w14:paraId="000000F6">
      <w:pPr>
        <w:keepNext w:val="0"/>
        <w:keepLines w:val="0"/>
        <w:pageBreakBefore w:val="0"/>
        <w:widowControl w:val="1"/>
        <w:numPr>
          <w:ilvl w:val="2"/>
          <w:numId w:val="2"/>
        </w:numPr>
        <w:pBdr>
          <w:top w:space="0" w:sz="0" w:val="nil"/>
          <w:left w:space="0" w:sz="0" w:val="nil"/>
          <w:bottom w:space="0" w:sz="0" w:val="nil"/>
          <w:right w:space="0" w:sz="0" w:val="nil"/>
          <w:between w:space="0" w:sz="0" w:val="nil"/>
        </w:pBdr>
        <w:shd w:fill="auto" w:val="clear"/>
        <w:spacing w:after="160" w:before="0" w:line="278.00000000000006" w:lineRule="auto"/>
        <w:ind w:left="288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second section, try out the search and filter. The Availability filter: Available mean still have more than 24h to bid, ending soon mean less than 24h, and close mean time over. </w:t>
      </w:r>
    </w:p>
    <w:p w:rsidR="00000000" w:rsidDel="00000000" w:rsidP="00000000" w:rsidRDefault="00000000" w:rsidRPr="00000000" w14:paraId="000000F7">
      <w:pPr>
        <w:rPr/>
      </w:pPr>
      <w:r w:rsidDel="00000000" w:rsidR="00000000" w:rsidRPr="00000000">
        <w:rPr/>
        <w:drawing>
          <wp:inline distB="0" distT="0" distL="0" distR="0">
            <wp:extent cx="5943600" cy="611505"/>
            <wp:effectExtent b="0" l="0" r="0" t="0"/>
            <wp:docPr id="2114353816" name="image13.png"/>
            <a:graphic>
              <a:graphicData uri="http://schemas.openxmlformats.org/drawingml/2006/picture">
                <pic:pic>
                  <pic:nvPicPr>
                    <pic:cNvPr id="0" name="image13.png"/>
                    <pic:cNvPicPr preferRelativeResize="0"/>
                  </pic:nvPicPr>
                  <pic:blipFill>
                    <a:blip r:embed="rId49"/>
                    <a:srcRect b="0" l="0" r="0" t="0"/>
                    <a:stretch>
                      <a:fillRect/>
                    </a:stretch>
                  </pic:blipFill>
                  <pic:spPr>
                    <a:xfrm>
                      <a:off x="0" y="0"/>
                      <a:ext cx="5943600" cy="611505"/>
                    </a:xfrm>
                    <a:prstGeom prst="rect"/>
                    <a:ln/>
                  </pic:spPr>
                </pic:pic>
              </a:graphicData>
            </a:graphic>
          </wp:inline>
        </w:drawing>
      </w:r>
      <w:r w:rsidDel="00000000" w:rsidR="00000000" w:rsidRPr="00000000">
        <w:rPr>
          <w:rtl w:val="0"/>
        </w:rPr>
      </w:r>
    </w:p>
    <w:p w:rsidR="00000000" w:rsidDel="00000000" w:rsidP="00000000" w:rsidRDefault="00000000" w:rsidRPr="00000000" w14:paraId="000000F8">
      <w:pPr>
        <w:keepNext w:val="0"/>
        <w:keepLines w:val="0"/>
        <w:pageBreakBefore w:val="0"/>
        <w:widowControl w:val="1"/>
        <w:numPr>
          <w:ilvl w:val="2"/>
          <w:numId w:val="2"/>
        </w:numPr>
        <w:pBdr>
          <w:top w:space="0" w:sz="0" w:val="nil"/>
          <w:left w:space="0" w:sz="0" w:val="nil"/>
          <w:bottom w:space="0" w:sz="0" w:val="nil"/>
          <w:right w:space="0" w:sz="0" w:val="nil"/>
          <w:between w:space="0" w:sz="0" w:val="nil"/>
        </w:pBdr>
        <w:shd w:fill="auto" w:val="clear"/>
        <w:spacing w:after="160" w:before="0" w:line="278.00000000000006" w:lineRule="auto"/>
        <w:ind w:left="288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last section, it will show top seller ( top author ) and the</w:t>
      </w:r>
      <w:r w:rsidDel="00000000" w:rsidR="00000000" w:rsidRPr="00000000">
        <w:rPr>
          <w:rtl w:val="0"/>
        </w:rPr>
        <w:t xml:space="preserve">ir</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NFT counts</w:t>
      </w:r>
    </w:p>
    <w:p w:rsidR="00000000" w:rsidDel="00000000" w:rsidP="00000000" w:rsidRDefault="00000000" w:rsidRPr="00000000" w14:paraId="000000F9">
      <w:pPr>
        <w:rPr/>
      </w:pPr>
      <w:r w:rsidDel="00000000" w:rsidR="00000000" w:rsidRPr="00000000">
        <w:rPr/>
        <w:drawing>
          <wp:inline distB="0" distT="0" distL="0" distR="0">
            <wp:extent cx="5943600" cy="1026160"/>
            <wp:effectExtent b="0" l="0" r="0" t="0"/>
            <wp:docPr descr="A purple background with white text&#10;&#10;AI-generated content may be incorrect." id="2114353817" name="image18.png"/>
            <a:graphic>
              <a:graphicData uri="http://schemas.openxmlformats.org/drawingml/2006/picture">
                <pic:pic>
                  <pic:nvPicPr>
                    <pic:cNvPr descr="A purple background with white text&#10;&#10;AI-generated content may be incorrect." id="0" name="image18.png"/>
                    <pic:cNvPicPr preferRelativeResize="0"/>
                  </pic:nvPicPr>
                  <pic:blipFill>
                    <a:blip r:embed="rId50"/>
                    <a:srcRect b="0" l="0" r="0" t="0"/>
                    <a:stretch>
                      <a:fillRect/>
                    </a:stretch>
                  </pic:blipFill>
                  <pic:spPr>
                    <a:xfrm>
                      <a:off x="0" y="0"/>
                      <a:ext cx="5943600" cy="1026160"/>
                    </a:xfrm>
                    <a:prstGeom prst="rect"/>
                    <a:ln/>
                  </pic:spPr>
                </pic:pic>
              </a:graphicData>
            </a:graphic>
          </wp:inline>
        </w:drawing>
      </w:r>
      <w:r w:rsidDel="00000000" w:rsidR="00000000" w:rsidRPr="00000000">
        <w:rPr>
          <w:rtl w:val="0"/>
        </w:rPr>
      </w:r>
    </w:p>
    <w:p w:rsidR="00000000" w:rsidDel="00000000" w:rsidP="00000000" w:rsidRDefault="00000000" w:rsidRPr="00000000" w14:paraId="000000FA">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0" w:line="278.00000000000006" w:lineRule="auto"/>
        <w:ind w:left="216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Move to Home page</w:t>
      </w:r>
    </w:p>
    <w:p w:rsidR="00000000" w:rsidDel="00000000" w:rsidP="00000000" w:rsidRDefault="00000000" w:rsidRPr="00000000" w14:paraId="000000FB">
      <w:pPr>
        <w:keepNext w:val="0"/>
        <w:keepLines w:val="0"/>
        <w:pageBreakBefore w:val="0"/>
        <w:widowControl w:val="1"/>
        <w:numPr>
          <w:ilvl w:val="2"/>
          <w:numId w:val="2"/>
        </w:numPr>
        <w:pBdr>
          <w:top w:space="0" w:sz="0" w:val="nil"/>
          <w:left w:space="0" w:sz="0" w:val="nil"/>
          <w:bottom w:space="0" w:sz="0" w:val="nil"/>
          <w:right w:space="0" w:sz="0" w:val="nil"/>
          <w:between w:space="0" w:sz="0" w:val="nil"/>
        </w:pBdr>
        <w:shd w:fill="auto" w:val="clear"/>
        <w:spacing w:after="160" w:before="0" w:line="278.00000000000006" w:lineRule="auto"/>
        <w:ind w:left="288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slider, you will see item per category. If there are 2 item with the same name and category, it will show item 1/3 and 2/3</w:t>
      </w:r>
    </w:p>
    <w:p w:rsidR="00000000" w:rsidDel="00000000" w:rsidP="00000000" w:rsidRDefault="00000000" w:rsidRPr="00000000" w14:paraId="000000FC">
      <w:pPr>
        <w:rPr/>
      </w:pPr>
      <w:r w:rsidDel="00000000" w:rsidR="00000000" w:rsidRPr="00000000">
        <w:rPr/>
        <w:drawing>
          <wp:inline distB="0" distT="0" distL="0" distR="0">
            <wp:extent cx="5943600" cy="3930015"/>
            <wp:effectExtent b="0" l="0" r="0" t="0"/>
            <wp:docPr descr="Screens screenshot of a video game&#10;&#10;AI-generated content may be incorrect." id="2114353818" name="image4.png"/>
            <a:graphic>
              <a:graphicData uri="http://schemas.openxmlformats.org/drawingml/2006/picture">
                <pic:pic>
                  <pic:nvPicPr>
                    <pic:cNvPr descr="Screens screenshot of a video game&#10;&#10;AI-generated content may be incorrect." id="0" name="image4.png"/>
                    <pic:cNvPicPr preferRelativeResize="0"/>
                  </pic:nvPicPr>
                  <pic:blipFill>
                    <a:blip r:embed="rId51"/>
                    <a:srcRect b="0" l="0" r="0" t="0"/>
                    <a:stretch>
                      <a:fillRect/>
                    </a:stretch>
                  </pic:blipFill>
                  <pic:spPr>
                    <a:xfrm>
                      <a:off x="0" y="0"/>
                      <a:ext cx="5943600" cy="3930015"/>
                    </a:xfrm>
                    <a:prstGeom prst="rect"/>
                    <a:ln/>
                  </pic:spPr>
                </pic:pic>
              </a:graphicData>
            </a:graphic>
          </wp:inline>
        </w:drawing>
      </w:r>
      <w:r w:rsidDel="00000000" w:rsidR="00000000" w:rsidRPr="00000000">
        <w:rPr>
          <w:rtl w:val="0"/>
        </w:rPr>
      </w:r>
    </w:p>
    <w:p w:rsidR="00000000" w:rsidDel="00000000" w:rsidP="00000000" w:rsidRDefault="00000000" w:rsidRPr="00000000" w14:paraId="000000FD">
      <w:pPr>
        <w:rPr/>
      </w:pPr>
      <w:r w:rsidDel="00000000" w:rsidR="00000000" w:rsidRPr="00000000">
        <w:rPr>
          <w:rtl w:val="0"/>
        </w:rPr>
      </w:r>
    </w:p>
    <w:p w:rsidR="00000000" w:rsidDel="00000000" w:rsidP="00000000" w:rsidRDefault="00000000" w:rsidRPr="00000000" w14:paraId="000000FE">
      <w:pPr>
        <w:numPr>
          <w:ilvl w:val="1"/>
          <w:numId w:val="2"/>
        </w:numPr>
        <w:spacing w:after="0" w:lineRule="auto"/>
        <w:ind w:left="2160" w:hanging="360"/>
      </w:pPr>
      <w:r w:rsidDel="00000000" w:rsidR="00000000" w:rsidRPr="00000000">
        <w:rPr>
          <w:rtl w:val="0"/>
        </w:rPr>
        <w:t xml:space="preserve">Go to Create Yours page again: click connect wallet, scroll down you will see your nfts and transactions history</w:t>
      </w:r>
    </w:p>
    <w:p w:rsidR="00000000" w:rsidDel="00000000" w:rsidP="00000000" w:rsidRDefault="00000000" w:rsidRPr="00000000" w14:paraId="000000FF">
      <w:pPr>
        <w:spacing w:after="0" w:lineRule="auto"/>
        <w:ind w:left="0" w:firstLine="0"/>
        <w:rPr/>
      </w:pPr>
      <w:r w:rsidDel="00000000" w:rsidR="00000000" w:rsidRPr="00000000">
        <w:rPr/>
        <w:drawing>
          <wp:inline distB="114300" distT="114300" distL="114300" distR="114300">
            <wp:extent cx="5943600" cy="1955800"/>
            <wp:effectExtent b="0" l="0" r="0" t="0"/>
            <wp:docPr id="2114353847" name="image36.png"/>
            <a:graphic>
              <a:graphicData uri="http://schemas.openxmlformats.org/drawingml/2006/picture">
                <pic:pic>
                  <pic:nvPicPr>
                    <pic:cNvPr id="0" name="image36.png"/>
                    <pic:cNvPicPr preferRelativeResize="0"/>
                  </pic:nvPicPr>
                  <pic:blipFill>
                    <a:blip r:embed="rId52"/>
                    <a:srcRect b="0" l="0" r="0" t="0"/>
                    <a:stretch>
                      <a:fillRect/>
                    </a:stretch>
                  </pic:blipFill>
                  <pic:spPr>
                    <a:xfrm>
                      <a:off x="0" y="0"/>
                      <a:ext cx="5943600" cy="1955800"/>
                    </a:xfrm>
                    <a:prstGeom prst="rect"/>
                    <a:ln/>
                  </pic:spPr>
                </pic:pic>
              </a:graphicData>
            </a:graphic>
          </wp:inline>
        </w:drawing>
      </w:r>
      <w:r w:rsidDel="00000000" w:rsidR="00000000" w:rsidRPr="00000000">
        <w:rPr>
          <w:rtl w:val="0"/>
        </w:rPr>
      </w:r>
    </w:p>
    <w:p w:rsidR="00000000" w:rsidDel="00000000" w:rsidP="00000000" w:rsidRDefault="00000000" w:rsidRPr="00000000" w14:paraId="00000100">
      <w:pPr>
        <w:rPr/>
      </w:pPr>
      <w:r w:rsidDel="00000000" w:rsidR="00000000" w:rsidRPr="00000000">
        <w:rPr/>
        <w:drawing>
          <wp:inline distB="114300" distT="114300" distL="114300" distR="114300">
            <wp:extent cx="5943600" cy="1854200"/>
            <wp:effectExtent b="0" l="0" r="0" t="0"/>
            <wp:docPr id="2114353834" name="image22.png"/>
            <a:graphic>
              <a:graphicData uri="http://schemas.openxmlformats.org/drawingml/2006/picture">
                <pic:pic>
                  <pic:nvPicPr>
                    <pic:cNvPr id="0" name="image22.png"/>
                    <pic:cNvPicPr preferRelativeResize="0"/>
                  </pic:nvPicPr>
                  <pic:blipFill>
                    <a:blip r:embed="rId53"/>
                    <a:srcRect b="0" l="0" r="0" t="0"/>
                    <a:stretch>
                      <a:fillRect/>
                    </a:stretch>
                  </pic:blipFill>
                  <pic:spPr>
                    <a:xfrm>
                      <a:off x="0" y="0"/>
                      <a:ext cx="5943600" cy="1854200"/>
                    </a:xfrm>
                    <a:prstGeom prst="rect"/>
                    <a:ln/>
                  </pic:spPr>
                </pic:pic>
              </a:graphicData>
            </a:graphic>
          </wp:inline>
        </w:drawing>
      </w:r>
      <w:r w:rsidDel="00000000" w:rsidR="00000000" w:rsidRPr="00000000">
        <w:rPr>
          <w:rtl w:val="0"/>
        </w:rPr>
      </w:r>
    </w:p>
    <w:p w:rsidR="00000000" w:rsidDel="00000000" w:rsidP="00000000" w:rsidRDefault="00000000" w:rsidRPr="00000000" w14:paraId="00000101">
      <w:pPr>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onsolas"/>
  <w:font w:name="Courier New"/>
  <w:font w:name="Aptos"/>
  <w:font w:name="Play">
    <w:embedRegular w:fontKey="{00000000-0000-0000-0000-000000000000}" r:id="rId1" w:subsetted="0"/>
    <w:embedBold w:fontKey="{00000000-0000-0000-0000-000000000000}" r:id="rId2" w:subsetted="0"/>
  </w:font>
  <w:font w:name="Roboto">
    <w:embedRegular w:fontKey="{00000000-0000-0000-0000-000000000000}" r:id="rId3" w:subsetted="0"/>
    <w:embedBold w:fontKey="{00000000-0000-0000-0000-000000000000}" r:id="rId4" w:subsetted="0"/>
    <w:embedItalic w:fontKey="{00000000-0000-0000-0000-000000000000}" r:id="rId5" w:subsetted="0"/>
    <w:embedBoldItalic w:fontKey="{00000000-0000-0000-0000-000000000000}" r:id="rId6" w:subsetted="0"/>
  </w:font>
  <w:font w:name="Noto Sans Symbols">
    <w:embedRegular w:fontKey="{00000000-0000-0000-0000-000000000000}" r:id="rId7" w:subsetted="0"/>
    <w:embedBold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b w:val="1"/>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
    <w:lvl w:ilvl="0">
      <w:start w:val="1"/>
      <w:numFmt w:val="bullet"/>
      <w:lvlText w:val="o"/>
      <w:lvlJc w:val="left"/>
      <w:pPr>
        <w:ind w:left="1440" w:hanging="360"/>
      </w:pPr>
      <w:rPr>
        <w:rFonts w:ascii="Courier New" w:cs="Courier New" w:eastAsia="Courier New" w:hAnsi="Courier New"/>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3">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4">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5">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6">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7">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ptos" w:cs="Aptos" w:eastAsia="Aptos" w:hAnsi="Aptos"/>
        <w:sz w:val="24"/>
        <w:szCs w:val="24"/>
        <w:lang w:val="en-US"/>
      </w:rPr>
    </w:rPrDefault>
    <w:pPrDefault>
      <w:pPr>
        <w:spacing w:after="160" w:line="278.0000000000000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80" w:before="360" w:lineRule="auto"/>
    </w:pPr>
    <w:rPr>
      <w:rFonts w:ascii="Play" w:cs="Play" w:eastAsia="Play" w:hAnsi="Play"/>
      <w:color w:val="0f4761"/>
      <w:sz w:val="40"/>
      <w:szCs w:val="40"/>
    </w:rPr>
  </w:style>
  <w:style w:type="paragraph" w:styleId="Heading2">
    <w:name w:val="heading 2"/>
    <w:basedOn w:val="Normal"/>
    <w:next w:val="Normal"/>
    <w:pPr>
      <w:keepNext w:val="1"/>
      <w:keepLines w:val="1"/>
      <w:spacing w:after="80" w:before="160" w:lineRule="auto"/>
    </w:pPr>
    <w:rPr>
      <w:rFonts w:ascii="Play" w:cs="Play" w:eastAsia="Play" w:hAnsi="Play"/>
      <w:color w:val="0f4761"/>
      <w:sz w:val="32"/>
      <w:szCs w:val="32"/>
    </w:rPr>
  </w:style>
  <w:style w:type="paragraph" w:styleId="Heading3">
    <w:name w:val="heading 3"/>
    <w:basedOn w:val="Normal"/>
    <w:next w:val="Normal"/>
    <w:pPr>
      <w:keepNext w:val="1"/>
      <w:keepLines w:val="1"/>
      <w:spacing w:after="80" w:before="160" w:lineRule="auto"/>
    </w:pPr>
    <w:rPr>
      <w:color w:val="0f4761"/>
      <w:sz w:val="28"/>
      <w:szCs w:val="28"/>
    </w:rPr>
  </w:style>
  <w:style w:type="paragraph" w:styleId="Heading4">
    <w:name w:val="heading 4"/>
    <w:basedOn w:val="Normal"/>
    <w:next w:val="Normal"/>
    <w:pPr>
      <w:keepNext w:val="1"/>
      <w:keepLines w:val="1"/>
      <w:spacing w:after="40" w:before="80" w:lineRule="auto"/>
    </w:pPr>
    <w:rPr>
      <w:i w:val="1"/>
      <w:color w:val="0f4761"/>
    </w:rPr>
  </w:style>
  <w:style w:type="paragraph" w:styleId="Heading5">
    <w:name w:val="heading 5"/>
    <w:basedOn w:val="Normal"/>
    <w:next w:val="Normal"/>
    <w:pPr>
      <w:keepNext w:val="1"/>
      <w:keepLines w:val="1"/>
      <w:spacing w:after="40" w:before="80" w:lineRule="auto"/>
    </w:pPr>
    <w:rPr>
      <w:color w:val="0f4761"/>
    </w:rPr>
  </w:style>
  <w:style w:type="paragraph" w:styleId="Heading6">
    <w:name w:val="heading 6"/>
    <w:basedOn w:val="Normal"/>
    <w:next w:val="Normal"/>
    <w:pPr>
      <w:keepNext w:val="1"/>
      <w:keepLines w:val="1"/>
      <w:spacing w:after="0" w:before="40" w:lineRule="auto"/>
    </w:pPr>
    <w:rPr>
      <w:i w:val="1"/>
      <w:color w:val="595959"/>
    </w:rPr>
  </w:style>
  <w:style w:type="paragraph" w:styleId="Title">
    <w:name w:val="Title"/>
    <w:basedOn w:val="Normal"/>
    <w:next w:val="Normal"/>
    <w:pPr>
      <w:spacing w:after="80" w:line="240" w:lineRule="auto"/>
    </w:pPr>
    <w:rPr>
      <w:rFonts w:ascii="Play" w:cs="Play" w:eastAsia="Play" w:hAnsi="Play"/>
      <w:sz w:val="56"/>
      <w:szCs w:val="56"/>
    </w:rPr>
  </w:style>
  <w:style w:type="paragraph" w:styleId="Normal" w:default="1">
    <w:name w:val="Normal"/>
    <w:qFormat w:val="1"/>
  </w:style>
  <w:style w:type="paragraph" w:styleId="Heading1">
    <w:name w:val="heading 1"/>
    <w:basedOn w:val="Normal"/>
    <w:next w:val="Normal"/>
    <w:link w:val="Heading1Char"/>
    <w:uiPriority w:val="9"/>
    <w:qFormat w:val="1"/>
    <w:rsid w:val="00CC6070"/>
    <w:pPr>
      <w:keepNext w:val="1"/>
      <w:keepLines w:val="1"/>
      <w:spacing w:after="80" w:before="360"/>
      <w:outlineLvl w:val="0"/>
    </w:pPr>
    <w:rPr>
      <w:rFonts w:asciiTheme="majorHAnsi" w:cstheme="majorBidi" w:eastAsiaTheme="majorEastAsia" w:hAnsiTheme="majorHAnsi"/>
      <w:color w:val="0f4761" w:themeColor="accent1" w:themeShade="0000BF"/>
      <w:sz w:val="40"/>
      <w:szCs w:val="40"/>
    </w:rPr>
  </w:style>
  <w:style w:type="paragraph" w:styleId="Heading2">
    <w:name w:val="heading 2"/>
    <w:basedOn w:val="Normal"/>
    <w:next w:val="Normal"/>
    <w:link w:val="Heading2Char"/>
    <w:uiPriority w:val="9"/>
    <w:semiHidden w:val="1"/>
    <w:unhideWhenUsed w:val="1"/>
    <w:qFormat w:val="1"/>
    <w:rsid w:val="00CC6070"/>
    <w:pPr>
      <w:keepNext w:val="1"/>
      <w:keepLines w:val="1"/>
      <w:spacing w:after="80" w:before="160"/>
      <w:outlineLvl w:val="1"/>
    </w:pPr>
    <w:rPr>
      <w:rFonts w:asciiTheme="majorHAnsi" w:cstheme="majorBidi" w:eastAsiaTheme="majorEastAsia" w:hAnsiTheme="majorHAnsi"/>
      <w:color w:val="0f4761" w:themeColor="accent1" w:themeShade="0000BF"/>
      <w:sz w:val="32"/>
      <w:szCs w:val="32"/>
    </w:rPr>
  </w:style>
  <w:style w:type="paragraph" w:styleId="Heading3">
    <w:name w:val="heading 3"/>
    <w:basedOn w:val="Normal"/>
    <w:next w:val="Normal"/>
    <w:link w:val="Heading3Char"/>
    <w:uiPriority w:val="9"/>
    <w:semiHidden w:val="1"/>
    <w:unhideWhenUsed w:val="1"/>
    <w:qFormat w:val="1"/>
    <w:rsid w:val="00CC6070"/>
    <w:pPr>
      <w:keepNext w:val="1"/>
      <w:keepLines w:val="1"/>
      <w:spacing w:after="80" w:before="160"/>
      <w:outlineLvl w:val="2"/>
    </w:pPr>
    <w:rPr>
      <w:rFonts w:cstheme="majorBidi" w:eastAsiaTheme="majorEastAsia"/>
      <w:color w:val="0f4761" w:themeColor="accent1" w:themeShade="0000BF"/>
      <w:sz w:val="28"/>
      <w:szCs w:val="28"/>
    </w:rPr>
  </w:style>
  <w:style w:type="paragraph" w:styleId="Heading4">
    <w:name w:val="heading 4"/>
    <w:basedOn w:val="Normal"/>
    <w:next w:val="Normal"/>
    <w:link w:val="Heading4Char"/>
    <w:uiPriority w:val="9"/>
    <w:semiHidden w:val="1"/>
    <w:unhideWhenUsed w:val="1"/>
    <w:qFormat w:val="1"/>
    <w:rsid w:val="00CC6070"/>
    <w:pPr>
      <w:keepNext w:val="1"/>
      <w:keepLines w:val="1"/>
      <w:spacing w:after="40" w:before="80"/>
      <w:outlineLvl w:val="3"/>
    </w:pPr>
    <w:rPr>
      <w:rFonts w:cstheme="majorBidi" w:eastAsiaTheme="majorEastAsia"/>
      <w:i w:val="1"/>
      <w:iCs w:val="1"/>
      <w:color w:val="0f4761" w:themeColor="accent1" w:themeShade="0000BF"/>
    </w:rPr>
  </w:style>
  <w:style w:type="paragraph" w:styleId="Heading5">
    <w:name w:val="heading 5"/>
    <w:basedOn w:val="Normal"/>
    <w:next w:val="Normal"/>
    <w:link w:val="Heading5Char"/>
    <w:uiPriority w:val="9"/>
    <w:semiHidden w:val="1"/>
    <w:unhideWhenUsed w:val="1"/>
    <w:qFormat w:val="1"/>
    <w:rsid w:val="00CC6070"/>
    <w:pPr>
      <w:keepNext w:val="1"/>
      <w:keepLines w:val="1"/>
      <w:spacing w:after="40" w:before="80"/>
      <w:outlineLvl w:val="4"/>
    </w:pPr>
    <w:rPr>
      <w:rFonts w:cstheme="majorBidi" w:eastAsiaTheme="majorEastAsia"/>
      <w:color w:val="0f4761" w:themeColor="accent1" w:themeShade="0000BF"/>
    </w:rPr>
  </w:style>
  <w:style w:type="paragraph" w:styleId="Heading6">
    <w:name w:val="heading 6"/>
    <w:basedOn w:val="Normal"/>
    <w:next w:val="Normal"/>
    <w:link w:val="Heading6Char"/>
    <w:uiPriority w:val="9"/>
    <w:semiHidden w:val="1"/>
    <w:unhideWhenUsed w:val="1"/>
    <w:qFormat w:val="1"/>
    <w:rsid w:val="00CC6070"/>
    <w:pPr>
      <w:keepNext w:val="1"/>
      <w:keepLines w:val="1"/>
      <w:spacing w:after="0" w:before="40"/>
      <w:outlineLvl w:val="5"/>
    </w:pPr>
    <w:rPr>
      <w:rFonts w:cstheme="majorBidi" w:eastAsiaTheme="majorEastAsia"/>
      <w:i w:val="1"/>
      <w:iCs w:val="1"/>
      <w:color w:val="595959" w:themeColor="text1" w:themeTint="0000A6"/>
    </w:rPr>
  </w:style>
  <w:style w:type="paragraph" w:styleId="Heading7">
    <w:name w:val="heading 7"/>
    <w:basedOn w:val="Normal"/>
    <w:next w:val="Normal"/>
    <w:link w:val="Heading7Char"/>
    <w:uiPriority w:val="9"/>
    <w:semiHidden w:val="1"/>
    <w:unhideWhenUsed w:val="1"/>
    <w:qFormat w:val="1"/>
    <w:rsid w:val="00CC6070"/>
    <w:pPr>
      <w:keepNext w:val="1"/>
      <w:keepLines w:val="1"/>
      <w:spacing w:after="0" w:before="40"/>
      <w:outlineLvl w:val="6"/>
    </w:pPr>
    <w:rPr>
      <w:rFonts w:cstheme="majorBidi" w:eastAsiaTheme="majorEastAsia"/>
      <w:color w:val="595959" w:themeColor="text1" w:themeTint="0000A6"/>
    </w:rPr>
  </w:style>
  <w:style w:type="paragraph" w:styleId="Heading8">
    <w:name w:val="heading 8"/>
    <w:basedOn w:val="Normal"/>
    <w:next w:val="Normal"/>
    <w:link w:val="Heading8Char"/>
    <w:uiPriority w:val="9"/>
    <w:semiHidden w:val="1"/>
    <w:unhideWhenUsed w:val="1"/>
    <w:qFormat w:val="1"/>
    <w:rsid w:val="00CC6070"/>
    <w:pPr>
      <w:keepNext w:val="1"/>
      <w:keepLines w:val="1"/>
      <w:spacing w:after="0"/>
      <w:outlineLvl w:val="7"/>
    </w:pPr>
    <w:rPr>
      <w:rFonts w:cstheme="majorBidi" w:eastAsiaTheme="majorEastAsia"/>
      <w:i w:val="1"/>
      <w:iCs w:val="1"/>
      <w:color w:val="272727" w:themeColor="text1" w:themeTint="0000D8"/>
    </w:rPr>
  </w:style>
  <w:style w:type="paragraph" w:styleId="Heading9">
    <w:name w:val="heading 9"/>
    <w:basedOn w:val="Normal"/>
    <w:next w:val="Normal"/>
    <w:link w:val="Heading9Char"/>
    <w:uiPriority w:val="9"/>
    <w:semiHidden w:val="1"/>
    <w:unhideWhenUsed w:val="1"/>
    <w:qFormat w:val="1"/>
    <w:rsid w:val="00CC6070"/>
    <w:pPr>
      <w:keepNext w:val="1"/>
      <w:keepLines w:val="1"/>
      <w:spacing w:after="0"/>
      <w:outlineLvl w:val="8"/>
    </w:pPr>
    <w:rPr>
      <w:rFonts w:cstheme="majorBidi" w:eastAsiaTheme="majorEastAsia"/>
      <w:color w:val="272727" w:themeColor="text1" w:themeTint="0000D8"/>
    </w:rPr>
  </w:style>
  <w:style w:type="character" w:styleId="DefaultParagraphFont" w:default="1">
    <w:name w:val="Default Paragraph Font"/>
    <w:uiPriority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character" w:styleId="Heading1Char" w:customStyle="1">
    <w:name w:val="Heading 1 Char"/>
    <w:basedOn w:val="DefaultParagraphFont"/>
    <w:link w:val="Heading1"/>
    <w:uiPriority w:val="9"/>
    <w:rsid w:val="00CC6070"/>
    <w:rPr>
      <w:rFonts w:asciiTheme="majorHAnsi" w:cstheme="majorBidi" w:eastAsiaTheme="majorEastAsia" w:hAnsiTheme="majorHAnsi"/>
      <w:color w:val="0f4761" w:themeColor="accent1" w:themeShade="0000BF"/>
      <w:sz w:val="40"/>
      <w:szCs w:val="40"/>
    </w:rPr>
  </w:style>
  <w:style w:type="character" w:styleId="Heading2Char" w:customStyle="1">
    <w:name w:val="Heading 2 Char"/>
    <w:basedOn w:val="DefaultParagraphFont"/>
    <w:link w:val="Heading2"/>
    <w:uiPriority w:val="9"/>
    <w:semiHidden w:val="1"/>
    <w:rsid w:val="00CC6070"/>
    <w:rPr>
      <w:rFonts w:asciiTheme="majorHAnsi" w:cstheme="majorBidi" w:eastAsiaTheme="majorEastAsia" w:hAnsiTheme="majorHAnsi"/>
      <w:color w:val="0f4761" w:themeColor="accent1" w:themeShade="0000BF"/>
      <w:sz w:val="32"/>
      <w:szCs w:val="32"/>
    </w:rPr>
  </w:style>
  <w:style w:type="character" w:styleId="Heading3Char" w:customStyle="1">
    <w:name w:val="Heading 3 Char"/>
    <w:basedOn w:val="DefaultParagraphFont"/>
    <w:link w:val="Heading3"/>
    <w:uiPriority w:val="9"/>
    <w:semiHidden w:val="1"/>
    <w:rsid w:val="00CC6070"/>
    <w:rPr>
      <w:rFonts w:cstheme="majorBidi" w:eastAsiaTheme="majorEastAsia"/>
      <w:color w:val="0f4761" w:themeColor="accent1" w:themeShade="0000BF"/>
      <w:sz w:val="28"/>
      <w:szCs w:val="28"/>
    </w:rPr>
  </w:style>
  <w:style w:type="character" w:styleId="Heading4Char" w:customStyle="1">
    <w:name w:val="Heading 4 Char"/>
    <w:basedOn w:val="DefaultParagraphFont"/>
    <w:link w:val="Heading4"/>
    <w:uiPriority w:val="9"/>
    <w:semiHidden w:val="1"/>
    <w:rsid w:val="00CC6070"/>
    <w:rPr>
      <w:rFonts w:cstheme="majorBidi" w:eastAsiaTheme="majorEastAsia"/>
      <w:i w:val="1"/>
      <w:iCs w:val="1"/>
      <w:color w:val="0f4761" w:themeColor="accent1" w:themeShade="0000BF"/>
    </w:rPr>
  </w:style>
  <w:style w:type="character" w:styleId="Heading5Char" w:customStyle="1">
    <w:name w:val="Heading 5 Char"/>
    <w:basedOn w:val="DefaultParagraphFont"/>
    <w:link w:val="Heading5"/>
    <w:uiPriority w:val="9"/>
    <w:semiHidden w:val="1"/>
    <w:rsid w:val="00CC6070"/>
    <w:rPr>
      <w:rFonts w:cstheme="majorBidi" w:eastAsiaTheme="majorEastAsia"/>
      <w:color w:val="0f4761" w:themeColor="accent1" w:themeShade="0000BF"/>
    </w:rPr>
  </w:style>
  <w:style w:type="character" w:styleId="Heading6Char" w:customStyle="1">
    <w:name w:val="Heading 6 Char"/>
    <w:basedOn w:val="DefaultParagraphFont"/>
    <w:link w:val="Heading6"/>
    <w:uiPriority w:val="9"/>
    <w:semiHidden w:val="1"/>
    <w:rsid w:val="00CC6070"/>
    <w:rPr>
      <w:rFonts w:cstheme="majorBidi" w:eastAsiaTheme="majorEastAsia"/>
      <w:i w:val="1"/>
      <w:iCs w:val="1"/>
      <w:color w:val="595959" w:themeColor="text1" w:themeTint="0000A6"/>
    </w:rPr>
  </w:style>
  <w:style w:type="character" w:styleId="Heading7Char" w:customStyle="1">
    <w:name w:val="Heading 7 Char"/>
    <w:basedOn w:val="DefaultParagraphFont"/>
    <w:link w:val="Heading7"/>
    <w:uiPriority w:val="9"/>
    <w:semiHidden w:val="1"/>
    <w:rsid w:val="00CC6070"/>
    <w:rPr>
      <w:rFonts w:cstheme="majorBidi" w:eastAsiaTheme="majorEastAsia"/>
      <w:color w:val="595959" w:themeColor="text1" w:themeTint="0000A6"/>
    </w:rPr>
  </w:style>
  <w:style w:type="character" w:styleId="Heading8Char" w:customStyle="1">
    <w:name w:val="Heading 8 Char"/>
    <w:basedOn w:val="DefaultParagraphFont"/>
    <w:link w:val="Heading8"/>
    <w:uiPriority w:val="9"/>
    <w:semiHidden w:val="1"/>
    <w:rsid w:val="00CC6070"/>
    <w:rPr>
      <w:rFonts w:cstheme="majorBidi" w:eastAsiaTheme="majorEastAsia"/>
      <w:i w:val="1"/>
      <w:iCs w:val="1"/>
      <w:color w:val="272727" w:themeColor="text1" w:themeTint="0000D8"/>
    </w:rPr>
  </w:style>
  <w:style w:type="character" w:styleId="Heading9Char" w:customStyle="1">
    <w:name w:val="Heading 9 Char"/>
    <w:basedOn w:val="DefaultParagraphFont"/>
    <w:link w:val="Heading9"/>
    <w:uiPriority w:val="9"/>
    <w:semiHidden w:val="1"/>
    <w:rsid w:val="00CC6070"/>
    <w:rPr>
      <w:rFonts w:cstheme="majorBidi" w:eastAsiaTheme="majorEastAsia"/>
      <w:color w:val="272727" w:themeColor="text1" w:themeTint="0000D8"/>
    </w:rPr>
  </w:style>
  <w:style w:type="paragraph" w:styleId="Title">
    <w:name w:val="Title"/>
    <w:basedOn w:val="Normal"/>
    <w:next w:val="Normal"/>
    <w:link w:val="TitleChar"/>
    <w:uiPriority w:val="10"/>
    <w:qFormat w:val="1"/>
    <w:rsid w:val="00CC6070"/>
    <w:pPr>
      <w:spacing w:after="80" w:line="240" w:lineRule="auto"/>
      <w:contextualSpacing w:val="1"/>
    </w:pPr>
    <w:rPr>
      <w:rFonts w:asciiTheme="majorHAnsi" w:cstheme="majorBidi" w:eastAsiaTheme="majorEastAsia" w:hAnsiTheme="majorHAnsi"/>
      <w:spacing w:val="-10"/>
      <w:kern w:val="28"/>
      <w:sz w:val="56"/>
      <w:szCs w:val="56"/>
    </w:rPr>
  </w:style>
  <w:style w:type="character" w:styleId="TitleChar" w:customStyle="1">
    <w:name w:val="Title Char"/>
    <w:basedOn w:val="DefaultParagraphFont"/>
    <w:link w:val="Title"/>
    <w:uiPriority w:val="10"/>
    <w:rsid w:val="00CC6070"/>
    <w:rPr>
      <w:rFonts w:asciiTheme="majorHAnsi" w:cstheme="majorBidi" w:eastAsiaTheme="majorEastAsia" w:hAnsiTheme="majorHAnsi"/>
      <w:spacing w:val="-10"/>
      <w:kern w:val="28"/>
      <w:sz w:val="56"/>
      <w:szCs w:val="56"/>
    </w:rPr>
  </w:style>
  <w:style w:type="paragraph" w:styleId="Subtitle">
    <w:name w:val="Subtitle"/>
    <w:basedOn w:val="Normal"/>
    <w:next w:val="Normal"/>
    <w:link w:val="SubtitleChar"/>
    <w:uiPriority w:val="11"/>
    <w:qFormat w:val="1"/>
    <w:rsid w:val="00CC6070"/>
    <w:pPr>
      <w:numPr>
        <w:ilvl w:val="1"/>
      </w:numPr>
    </w:pPr>
    <w:rPr>
      <w:rFonts w:cstheme="majorBidi" w:eastAsiaTheme="majorEastAsia"/>
      <w:color w:val="595959" w:themeColor="text1" w:themeTint="0000A6"/>
      <w:spacing w:val="15"/>
      <w:sz w:val="28"/>
      <w:szCs w:val="28"/>
    </w:rPr>
  </w:style>
  <w:style w:type="character" w:styleId="SubtitleChar" w:customStyle="1">
    <w:name w:val="Subtitle Char"/>
    <w:basedOn w:val="DefaultParagraphFont"/>
    <w:link w:val="Subtitle"/>
    <w:uiPriority w:val="11"/>
    <w:rsid w:val="00CC6070"/>
    <w:rPr>
      <w:rFonts w:cstheme="majorBidi" w:eastAsiaTheme="majorEastAsia"/>
      <w:color w:val="595959" w:themeColor="text1" w:themeTint="0000A6"/>
      <w:spacing w:val="15"/>
      <w:sz w:val="28"/>
      <w:szCs w:val="28"/>
    </w:rPr>
  </w:style>
  <w:style w:type="paragraph" w:styleId="Quote">
    <w:name w:val="Quote"/>
    <w:basedOn w:val="Normal"/>
    <w:next w:val="Normal"/>
    <w:link w:val="QuoteChar"/>
    <w:uiPriority w:val="29"/>
    <w:qFormat w:val="1"/>
    <w:rsid w:val="00CC6070"/>
    <w:pPr>
      <w:spacing w:before="160"/>
      <w:jc w:val="center"/>
    </w:pPr>
    <w:rPr>
      <w:i w:val="1"/>
      <w:iCs w:val="1"/>
      <w:color w:val="404040" w:themeColor="text1" w:themeTint="0000BF"/>
    </w:rPr>
  </w:style>
  <w:style w:type="character" w:styleId="QuoteChar" w:customStyle="1">
    <w:name w:val="Quote Char"/>
    <w:basedOn w:val="DefaultParagraphFont"/>
    <w:link w:val="Quote"/>
    <w:uiPriority w:val="29"/>
    <w:rsid w:val="00CC6070"/>
    <w:rPr>
      <w:i w:val="1"/>
      <w:iCs w:val="1"/>
      <w:color w:val="404040" w:themeColor="text1" w:themeTint="0000BF"/>
    </w:rPr>
  </w:style>
  <w:style w:type="paragraph" w:styleId="ListParagraph">
    <w:name w:val="List Paragraph"/>
    <w:basedOn w:val="Normal"/>
    <w:uiPriority w:val="34"/>
    <w:qFormat w:val="1"/>
    <w:rsid w:val="00CC6070"/>
    <w:pPr>
      <w:ind w:left="720"/>
      <w:contextualSpacing w:val="1"/>
    </w:pPr>
  </w:style>
  <w:style w:type="character" w:styleId="IntenseEmphasis">
    <w:name w:val="Intense Emphasis"/>
    <w:basedOn w:val="DefaultParagraphFont"/>
    <w:uiPriority w:val="21"/>
    <w:qFormat w:val="1"/>
    <w:rsid w:val="00CC6070"/>
    <w:rPr>
      <w:i w:val="1"/>
      <w:iCs w:val="1"/>
      <w:color w:val="0f4761" w:themeColor="accent1" w:themeShade="0000BF"/>
    </w:rPr>
  </w:style>
  <w:style w:type="paragraph" w:styleId="IntenseQuote">
    <w:name w:val="Intense Quote"/>
    <w:basedOn w:val="Normal"/>
    <w:next w:val="Normal"/>
    <w:link w:val="IntenseQuoteChar"/>
    <w:uiPriority w:val="30"/>
    <w:qFormat w:val="1"/>
    <w:rsid w:val="00CC6070"/>
    <w:pPr>
      <w:pBdr>
        <w:top w:color="0f4761" w:space="10" w:sz="4" w:themeColor="accent1" w:themeShade="0000BF" w:val="single"/>
        <w:bottom w:color="0f4761" w:space="10" w:sz="4" w:themeColor="accent1" w:themeShade="0000BF" w:val="single"/>
      </w:pBdr>
      <w:spacing w:after="360" w:before="360"/>
      <w:ind w:left="864" w:right="864"/>
      <w:jc w:val="center"/>
    </w:pPr>
    <w:rPr>
      <w:i w:val="1"/>
      <w:iCs w:val="1"/>
      <w:color w:val="0f4761" w:themeColor="accent1" w:themeShade="0000BF"/>
    </w:rPr>
  </w:style>
  <w:style w:type="character" w:styleId="IntenseQuoteChar" w:customStyle="1">
    <w:name w:val="Intense Quote Char"/>
    <w:basedOn w:val="DefaultParagraphFont"/>
    <w:link w:val="IntenseQuote"/>
    <w:uiPriority w:val="30"/>
    <w:rsid w:val="00CC6070"/>
    <w:rPr>
      <w:i w:val="1"/>
      <w:iCs w:val="1"/>
      <w:color w:val="0f4761" w:themeColor="accent1" w:themeShade="0000BF"/>
    </w:rPr>
  </w:style>
  <w:style w:type="character" w:styleId="IntenseReference">
    <w:name w:val="Intense Reference"/>
    <w:basedOn w:val="DefaultParagraphFont"/>
    <w:uiPriority w:val="32"/>
    <w:qFormat w:val="1"/>
    <w:rsid w:val="00CC6070"/>
    <w:rPr>
      <w:b w:val="1"/>
      <w:bCs w:val="1"/>
      <w:smallCaps w:val="1"/>
      <w:color w:val="0f4761" w:themeColor="accent1" w:themeShade="0000BF"/>
      <w:spacing w:val="5"/>
    </w:rPr>
  </w:style>
  <w:style w:type="character" w:styleId="Hyperlink">
    <w:name w:val="Hyperlink"/>
    <w:basedOn w:val="DefaultParagraphFont"/>
    <w:uiPriority w:val="99"/>
    <w:unhideWhenUsed w:val="1"/>
    <w:rsid w:val="000F0B03"/>
    <w:rPr>
      <w:color w:val="467886" w:themeColor="hyperlink"/>
      <w:u w:val="single"/>
    </w:rPr>
  </w:style>
  <w:style w:type="character" w:styleId="UnresolvedMention">
    <w:name w:val="Unresolved Mention"/>
    <w:basedOn w:val="DefaultParagraphFont"/>
    <w:uiPriority w:val="99"/>
    <w:semiHidden w:val="1"/>
    <w:unhideWhenUsed w:val="1"/>
    <w:rsid w:val="000F0B03"/>
    <w:rPr>
      <w:color w:val="605e5c"/>
      <w:shd w:color="auto" w:fill="e1dfdd" w:val="clear"/>
    </w:rPr>
  </w:style>
  <w:style w:type="paragraph" w:styleId="NormalWeb">
    <w:name w:val="Normal (Web)"/>
    <w:basedOn w:val="Normal"/>
    <w:uiPriority w:val="99"/>
    <w:semiHidden w:val="1"/>
    <w:unhideWhenUsed w:val="1"/>
    <w:rsid w:val="00E509A7"/>
    <w:rPr>
      <w:rFonts w:ascii="Times New Roman" w:cs="Times New Roman" w:hAnsi="Times New Roman"/>
    </w:rPr>
  </w:style>
  <w:style w:type="paragraph" w:styleId="Subtitle">
    <w:name w:val="Subtitle"/>
    <w:basedOn w:val="Normal"/>
    <w:next w:val="Normal"/>
    <w:pPr/>
    <w:rPr>
      <w:color w:val="595959"/>
      <w:sz w:val="28"/>
      <w:szCs w:val="28"/>
    </w:rPr>
  </w:style>
</w:styles>
</file>

<file path=word/_rels/document.xml.rels><?xml version="1.0" encoding="UTF-8" standalone="yes"?><Relationships xmlns="http://schemas.openxmlformats.org/package/2006/relationships"><Relationship Id="rId40" Type="http://schemas.openxmlformats.org/officeDocument/2006/relationships/image" Target="media/image17.png"/><Relationship Id="rId42" Type="http://schemas.openxmlformats.org/officeDocument/2006/relationships/image" Target="media/image7.png"/><Relationship Id="rId41" Type="http://schemas.openxmlformats.org/officeDocument/2006/relationships/image" Target="media/image16.png"/><Relationship Id="rId44" Type="http://schemas.openxmlformats.org/officeDocument/2006/relationships/image" Target="media/image14.png"/><Relationship Id="rId43" Type="http://schemas.openxmlformats.org/officeDocument/2006/relationships/image" Target="media/image10.png"/><Relationship Id="rId46" Type="http://schemas.openxmlformats.org/officeDocument/2006/relationships/image" Target="media/image6.png"/><Relationship Id="rId45" Type="http://schemas.openxmlformats.org/officeDocument/2006/relationships/image" Target="media/image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dev.mysql.com/downloads/mysql/" TargetMode="External"/><Relationship Id="rId48" Type="http://schemas.openxmlformats.org/officeDocument/2006/relationships/image" Target="media/image24.png"/><Relationship Id="rId47" Type="http://schemas.openxmlformats.org/officeDocument/2006/relationships/image" Target="media/image26.png"/><Relationship Id="rId49" Type="http://schemas.openxmlformats.org/officeDocument/2006/relationships/image" Target="media/image13.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19.png"/><Relationship Id="rId8" Type="http://schemas.openxmlformats.org/officeDocument/2006/relationships/hyperlink" Target="https://metamask.io/" TargetMode="External"/><Relationship Id="rId31" Type="http://schemas.openxmlformats.org/officeDocument/2006/relationships/image" Target="media/image42.png"/><Relationship Id="rId30" Type="http://schemas.openxmlformats.org/officeDocument/2006/relationships/image" Target="media/image33.png"/><Relationship Id="rId33" Type="http://schemas.openxmlformats.org/officeDocument/2006/relationships/image" Target="media/image3.png"/><Relationship Id="rId32" Type="http://schemas.openxmlformats.org/officeDocument/2006/relationships/image" Target="media/image9.png"/><Relationship Id="rId35" Type="http://schemas.openxmlformats.org/officeDocument/2006/relationships/image" Target="media/image8.png"/><Relationship Id="rId34" Type="http://schemas.openxmlformats.org/officeDocument/2006/relationships/image" Target="media/image11.png"/><Relationship Id="rId37" Type="http://schemas.openxmlformats.org/officeDocument/2006/relationships/image" Target="media/image12.png"/><Relationship Id="rId36" Type="http://schemas.openxmlformats.org/officeDocument/2006/relationships/image" Target="media/image15.png"/><Relationship Id="rId39" Type="http://schemas.openxmlformats.org/officeDocument/2006/relationships/image" Target="media/image1.png"/><Relationship Id="rId38" Type="http://schemas.openxmlformats.org/officeDocument/2006/relationships/image" Target="media/image5.png"/><Relationship Id="rId20" Type="http://schemas.openxmlformats.org/officeDocument/2006/relationships/image" Target="media/image40.png"/><Relationship Id="rId22" Type="http://schemas.openxmlformats.org/officeDocument/2006/relationships/image" Target="media/image30.png"/><Relationship Id="rId21" Type="http://schemas.openxmlformats.org/officeDocument/2006/relationships/image" Target="media/image41.png"/><Relationship Id="rId24" Type="http://schemas.openxmlformats.org/officeDocument/2006/relationships/image" Target="media/image29.png"/><Relationship Id="rId23" Type="http://schemas.openxmlformats.org/officeDocument/2006/relationships/image" Target="media/image28.png"/><Relationship Id="rId26" Type="http://schemas.openxmlformats.org/officeDocument/2006/relationships/image" Target="media/image25.png"/><Relationship Id="rId25" Type="http://schemas.openxmlformats.org/officeDocument/2006/relationships/image" Target="media/image35.png"/><Relationship Id="rId28" Type="http://schemas.openxmlformats.org/officeDocument/2006/relationships/image" Target="media/image31.png"/><Relationship Id="rId27" Type="http://schemas.openxmlformats.org/officeDocument/2006/relationships/image" Target="media/image37.png"/><Relationship Id="rId29" Type="http://schemas.openxmlformats.org/officeDocument/2006/relationships/image" Target="media/image38.png"/><Relationship Id="rId51" Type="http://schemas.openxmlformats.org/officeDocument/2006/relationships/image" Target="media/image4.png"/><Relationship Id="rId50" Type="http://schemas.openxmlformats.org/officeDocument/2006/relationships/image" Target="media/image18.png"/><Relationship Id="rId53" Type="http://schemas.openxmlformats.org/officeDocument/2006/relationships/image" Target="media/image22.png"/><Relationship Id="rId52" Type="http://schemas.openxmlformats.org/officeDocument/2006/relationships/image" Target="media/image36.png"/><Relationship Id="rId11" Type="http://schemas.openxmlformats.org/officeDocument/2006/relationships/image" Target="media/image27.png"/><Relationship Id="rId10" Type="http://schemas.openxmlformats.org/officeDocument/2006/relationships/image" Target="media/image23.png"/><Relationship Id="rId13" Type="http://schemas.openxmlformats.org/officeDocument/2006/relationships/image" Target="media/image21.png"/><Relationship Id="rId12" Type="http://schemas.openxmlformats.org/officeDocument/2006/relationships/hyperlink" Target="https://dev.mysql.com/downloads/workbench/" TargetMode="External"/><Relationship Id="rId15" Type="http://schemas.openxmlformats.org/officeDocument/2006/relationships/image" Target="media/image39.png"/><Relationship Id="rId14" Type="http://schemas.openxmlformats.org/officeDocument/2006/relationships/image" Target="media/image34.png"/><Relationship Id="rId17" Type="http://schemas.openxmlformats.org/officeDocument/2006/relationships/hyperlink" Target="http://127.0.0.1:8545/" TargetMode="External"/><Relationship Id="rId16" Type="http://schemas.openxmlformats.org/officeDocument/2006/relationships/image" Target="media/image43.png"/><Relationship Id="rId19" Type="http://schemas.openxmlformats.org/officeDocument/2006/relationships/image" Target="media/image32.png"/><Relationship Id="rId18" Type="http://schemas.openxmlformats.org/officeDocument/2006/relationships/image" Target="media/image20.png"/></Relationships>
</file>

<file path=word/_rels/fontTable.xml.rels><?xml version="1.0" encoding="UTF-8" standalone="yes"?><Relationships xmlns="http://schemas.openxmlformats.org/package/2006/relationships"><Relationship Id="rId1" Type="http://schemas.openxmlformats.org/officeDocument/2006/relationships/font" Target="fonts/Play-regular.ttf"/><Relationship Id="rId2" Type="http://schemas.openxmlformats.org/officeDocument/2006/relationships/font" Target="fonts/Play-bold.ttf"/><Relationship Id="rId3" Type="http://schemas.openxmlformats.org/officeDocument/2006/relationships/font" Target="fonts/Roboto-regular.ttf"/><Relationship Id="rId4" Type="http://schemas.openxmlformats.org/officeDocument/2006/relationships/font" Target="fonts/Roboto-bold.ttf"/><Relationship Id="rId5" Type="http://schemas.openxmlformats.org/officeDocument/2006/relationships/font" Target="fonts/Roboto-italic.ttf"/><Relationship Id="rId6" Type="http://schemas.openxmlformats.org/officeDocument/2006/relationships/font" Target="fonts/Roboto-boldItalic.ttf"/><Relationship Id="rId7" Type="http://schemas.openxmlformats.org/officeDocument/2006/relationships/font" Target="fonts/NotoSansSymbols-regular.ttf"/><Relationship Id="rId8"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fGK3nGaanlw1uNMcXn93v4G04Iw==">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</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2025-03-18T04:05:00Z</dcterms:created>
  <dc:creator>Nguyen Dinh Dung</dc:creator>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eaa1f578-5856-4a68-bc73-c2482455c73c</vt:lpwstr>
  </property>
</Properties>
</file>